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8EBB67" w14:textId="2878A3C4" w:rsidR="00807843" w:rsidRDefault="00035BC3" w:rsidP="00364BC5">
      <w:pPr>
        <w:rPr>
          <w:lang w:val="en-GB"/>
        </w:rPr>
      </w:pPr>
      <w:r>
        <w:rPr>
          <w:lang w:val="en-GB"/>
        </w:rPr>
        <w:t>IP Notes:</w:t>
      </w:r>
    </w:p>
    <w:p w14:paraId="372F65DB" w14:textId="441C1D90" w:rsidR="00035BC3" w:rsidRDefault="00035BC3" w:rsidP="00035BC3">
      <w:pPr>
        <w:rPr>
          <w:lang w:val="en-GB"/>
        </w:rPr>
      </w:pPr>
      <w:r>
        <w:rPr>
          <w:lang w:val="en-GB"/>
        </w:rPr>
        <w:t>Terminal Commands:</w:t>
      </w:r>
    </w:p>
    <w:p w14:paraId="05A6F6C8" w14:textId="094433C1" w:rsidR="00035BC3" w:rsidRDefault="00035BC3" w:rsidP="00035BC3">
      <w:pPr>
        <w:rPr>
          <w:lang w:val="en-GB"/>
        </w:rPr>
      </w:pPr>
      <w:r>
        <w:rPr>
          <w:lang w:val="en-GB"/>
        </w:rPr>
        <w:t>Cd – Current directory (cd ~)</w:t>
      </w:r>
    </w:p>
    <w:p w14:paraId="034DAAA7" w14:textId="22053920" w:rsidR="00035BC3" w:rsidRDefault="00035BC3" w:rsidP="00035BC3">
      <w:pPr>
        <w:rPr>
          <w:lang w:val="en-GB"/>
        </w:rPr>
      </w:pPr>
      <w:proofErr w:type="spellStart"/>
      <w:r>
        <w:rPr>
          <w:lang w:val="en-GB"/>
        </w:rPr>
        <w:t>Pwd</w:t>
      </w:r>
      <w:proofErr w:type="spellEnd"/>
      <w:r>
        <w:rPr>
          <w:lang w:val="en-GB"/>
        </w:rPr>
        <w:t xml:space="preserve">: </w:t>
      </w:r>
      <w:r w:rsidR="00000D4B">
        <w:rPr>
          <w:lang w:val="en-GB"/>
        </w:rPr>
        <w:t>Print</w:t>
      </w:r>
      <w:r>
        <w:rPr>
          <w:lang w:val="en-GB"/>
        </w:rPr>
        <w:t xml:space="preserve"> Working directory</w:t>
      </w:r>
    </w:p>
    <w:p w14:paraId="1AB38700" w14:textId="636A5898" w:rsidR="00035BC3" w:rsidRDefault="00035BC3" w:rsidP="00035BC3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20A7CFC" wp14:editId="66DD708F">
            <wp:extent cx="4406900" cy="255270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AF3E" w14:textId="654418CB" w:rsidR="00ED7BAB" w:rsidRDefault="00ED7BAB" w:rsidP="00035BC3">
      <w:pPr>
        <w:rPr>
          <w:lang w:val="en-GB"/>
        </w:rPr>
      </w:pPr>
      <w:r>
        <w:rPr>
          <w:lang w:val="en-GB"/>
        </w:rPr>
        <w:t xml:space="preserve">Ls – List of files </w:t>
      </w:r>
      <w:proofErr w:type="gramStart"/>
      <w:r>
        <w:rPr>
          <w:lang w:val="en-GB"/>
        </w:rPr>
        <w:t>In</w:t>
      </w:r>
      <w:proofErr w:type="gramEnd"/>
      <w:r>
        <w:rPr>
          <w:lang w:val="en-GB"/>
        </w:rPr>
        <w:t xml:space="preserve"> </w:t>
      </w:r>
      <w:proofErr w:type="spellStart"/>
      <w:r>
        <w:rPr>
          <w:lang w:val="en-GB"/>
        </w:rPr>
        <w:t>pwd</w:t>
      </w:r>
      <w:proofErr w:type="spellEnd"/>
      <w:r>
        <w:rPr>
          <w:lang w:val="en-GB"/>
        </w:rPr>
        <w:t>.</w:t>
      </w:r>
    </w:p>
    <w:p w14:paraId="3A4ECBEA" w14:textId="7BF1AABE" w:rsidR="00ED7BAB" w:rsidRDefault="00ED7BAB" w:rsidP="00035BC3">
      <w:pPr>
        <w:rPr>
          <w:lang w:val="en-GB"/>
        </w:rPr>
      </w:pPr>
      <w:r>
        <w:rPr>
          <w:lang w:val="en-GB"/>
        </w:rPr>
        <w:t xml:space="preserve">to go into </w:t>
      </w:r>
      <w:proofErr w:type="gramStart"/>
      <w:r>
        <w:rPr>
          <w:lang w:val="en-GB"/>
        </w:rPr>
        <w:t>particular directory</w:t>
      </w:r>
      <w:proofErr w:type="gramEnd"/>
      <w:r>
        <w:rPr>
          <w:lang w:val="en-GB"/>
        </w:rPr>
        <w:t xml:space="preserve">: cd </w:t>
      </w:r>
      <w:proofErr w:type="spellStart"/>
      <w:r>
        <w:rPr>
          <w:lang w:val="en-GB"/>
        </w:rPr>
        <w:t>dirname</w:t>
      </w:r>
      <w:proofErr w:type="spellEnd"/>
      <w:r>
        <w:rPr>
          <w:lang w:val="en-GB"/>
        </w:rPr>
        <w:t>/</w:t>
      </w:r>
    </w:p>
    <w:p w14:paraId="2B0D1715" w14:textId="013039F5" w:rsidR="00ED7BAB" w:rsidRDefault="00ED7BAB" w:rsidP="00035BC3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2A1845C" wp14:editId="75833310">
            <wp:extent cx="5732145" cy="39497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2832" w14:textId="3EE20D9E" w:rsidR="00ED7BAB" w:rsidRDefault="00ED7BAB" w:rsidP="00035BC3">
      <w:pPr>
        <w:rPr>
          <w:lang w:val="en-GB"/>
        </w:rPr>
      </w:pPr>
      <w:r>
        <w:rPr>
          <w:lang w:val="en-GB"/>
        </w:rPr>
        <w:t xml:space="preserve">Cd downloads/ or cd Downloads/ -&gt; Same </w:t>
      </w:r>
    </w:p>
    <w:p w14:paraId="01314244" w14:textId="3D6D50F3" w:rsidR="00ED7BAB" w:rsidRDefault="00ED7BAB" w:rsidP="00035BC3">
      <w:pPr>
        <w:rPr>
          <w:lang w:val="en-GB"/>
        </w:rPr>
      </w:pPr>
      <w:r>
        <w:rPr>
          <w:lang w:val="en-GB"/>
        </w:rPr>
        <w:lastRenderedPageBreak/>
        <w:t xml:space="preserve">Cd /downloads/ -&gt; This is error </w:t>
      </w:r>
    </w:p>
    <w:p w14:paraId="73377C5A" w14:textId="2A7E2361" w:rsidR="00000D4B" w:rsidRDefault="00B8524A" w:rsidP="00035BC3">
      <w:pPr>
        <w:rPr>
          <w:lang w:val="en-GB"/>
        </w:rPr>
      </w:pPr>
      <w:r>
        <w:rPr>
          <w:lang w:val="en-GB"/>
        </w:rPr>
        <w:t>*</w:t>
      </w:r>
      <w:r w:rsidR="00000D4B">
        <w:rPr>
          <w:lang w:val="en-GB"/>
        </w:rPr>
        <w:t>To Go back to previous directory: -</w:t>
      </w:r>
      <w:proofErr w:type="gramStart"/>
      <w:r w:rsidR="00000D4B">
        <w:rPr>
          <w:lang w:val="en-GB"/>
        </w:rPr>
        <w:t>&gt;  Cd</w:t>
      </w:r>
      <w:proofErr w:type="gramEnd"/>
      <w:r w:rsidR="00000D4B">
        <w:rPr>
          <w:lang w:val="en-GB"/>
        </w:rPr>
        <w:t xml:space="preserve"> .. // Goes to previous</w:t>
      </w:r>
    </w:p>
    <w:p w14:paraId="3C3FCF18" w14:textId="029D9DE3" w:rsidR="00000D4B" w:rsidRDefault="00B8524A" w:rsidP="00035BC3">
      <w:pPr>
        <w:rPr>
          <w:lang w:val="en-GB"/>
        </w:rPr>
      </w:pPr>
      <w:r>
        <w:rPr>
          <w:lang w:val="en-GB"/>
        </w:rPr>
        <w:t>*If present in sub and want to go to other sub: -&gt; cd</w:t>
      </w:r>
      <w:proofErr w:type="gramStart"/>
      <w:r>
        <w:rPr>
          <w:lang w:val="en-GB"/>
        </w:rPr>
        <w:t xml:space="preserve"> ..</w:t>
      </w:r>
      <w:proofErr w:type="gramEnd"/>
      <w:r>
        <w:rPr>
          <w:lang w:val="en-GB"/>
        </w:rPr>
        <w:t>/Week-2/</w:t>
      </w:r>
    </w:p>
    <w:p w14:paraId="73BEACDB" w14:textId="16A8B477" w:rsidR="00B8524A" w:rsidRDefault="00B8524A" w:rsidP="00035BC3">
      <w:pPr>
        <w:rPr>
          <w:lang w:val="en-GB"/>
        </w:rPr>
      </w:pPr>
    </w:p>
    <w:p w14:paraId="076AB6FB" w14:textId="77777777" w:rsidR="00ED7BAB" w:rsidRDefault="00ED7BAB" w:rsidP="00035BC3">
      <w:pPr>
        <w:rPr>
          <w:lang w:val="en-GB"/>
        </w:rPr>
      </w:pPr>
    </w:p>
    <w:p w14:paraId="568A83F2" w14:textId="47E1DF09" w:rsidR="00035BC3" w:rsidRDefault="00364BC5" w:rsidP="00035BC3">
      <w:pPr>
        <w:rPr>
          <w:lang w:val="en-GB"/>
        </w:rPr>
      </w:pPr>
      <w:r>
        <w:rPr>
          <w:lang w:val="en-GB"/>
        </w:rPr>
        <w:t>CSS Selectors:</w:t>
      </w:r>
    </w:p>
    <w:p w14:paraId="3F362866" w14:textId="3DBF163C" w:rsidR="00364BC5" w:rsidRDefault="00364BC5" w:rsidP="00364BC5">
      <w:pPr>
        <w:pStyle w:val="ListParagraph"/>
        <w:numPr>
          <w:ilvl w:val="0"/>
          <w:numId w:val="5"/>
        </w:numPr>
        <w:rPr>
          <w:lang w:val="en-GB"/>
        </w:rPr>
      </w:pPr>
      <w:r>
        <w:rPr>
          <w:lang w:val="en-GB"/>
        </w:rPr>
        <w:t xml:space="preserve"># -&gt; to get </w:t>
      </w:r>
      <w:proofErr w:type="spellStart"/>
      <w:r>
        <w:rPr>
          <w:lang w:val="en-GB"/>
        </w:rPr>
        <w:t>id</w:t>
      </w:r>
      <w:proofErr w:type="spellEnd"/>
      <w:r>
        <w:rPr>
          <w:lang w:val="en-GB"/>
        </w:rPr>
        <w:t xml:space="preserve"> of HTML element.</w:t>
      </w:r>
    </w:p>
    <w:p w14:paraId="66C4D423" w14:textId="61EF25EB" w:rsidR="00364BC5" w:rsidRDefault="00364BC5" w:rsidP="00364BC5">
      <w:pPr>
        <w:pStyle w:val="ListParagraph"/>
        <w:numPr>
          <w:ilvl w:val="0"/>
          <w:numId w:val="5"/>
        </w:numPr>
        <w:rPr>
          <w:lang w:val="en-GB"/>
        </w:rPr>
      </w:pPr>
      <w:r>
        <w:rPr>
          <w:lang w:val="en-GB"/>
        </w:rPr>
        <w:t xml:space="preserve">. -&gt; To access class of </w:t>
      </w:r>
      <w:proofErr w:type="gramStart"/>
      <w:r>
        <w:rPr>
          <w:lang w:val="en-GB"/>
        </w:rPr>
        <w:t>particular HTML</w:t>
      </w:r>
      <w:proofErr w:type="gramEnd"/>
      <w:r>
        <w:rPr>
          <w:lang w:val="en-GB"/>
        </w:rPr>
        <w:t xml:space="preserve"> elements.</w:t>
      </w:r>
    </w:p>
    <w:p w14:paraId="2E8E880E" w14:textId="49256550" w:rsidR="00364BC5" w:rsidRDefault="00364BC5" w:rsidP="00364BC5">
      <w:pPr>
        <w:pStyle w:val="ListParagraph"/>
        <w:numPr>
          <w:ilvl w:val="0"/>
          <w:numId w:val="5"/>
        </w:numPr>
        <w:rPr>
          <w:lang w:val="en-GB"/>
        </w:rPr>
      </w:pPr>
      <w:r>
        <w:rPr>
          <w:lang w:val="en-GB"/>
        </w:rPr>
        <w:t>Li span -&gt; span inside in the &lt;li&gt;</w:t>
      </w:r>
    </w:p>
    <w:p w14:paraId="3AAC7D90" w14:textId="1002AC6C" w:rsidR="00364BC5" w:rsidRDefault="00364BC5" w:rsidP="00364BC5">
      <w:pPr>
        <w:pStyle w:val="ListParagraph"/>
        <w:numPr>
          <w:ilvl w:val="0"/>
          <w:numId w:val="5"/>
        </w:numPr>
        <w:rPr>
          <w:lang w:val="en-GB"/>
        </w:rPr>
      </w:pPr>
      <w:proofErr w:type="spellStart"/>
      <w:r>
        <w:rPr>
          <w:lang w:val="en-GB"/>
        </w:rPr>
        <w:t>Li.special</w:t>
      </w:r>
      <w:proofErr w:type="spellEnd"/>
      <w:r>
        <w:rPr>
          <w:lang w:val="en-GB"/>
        </w:rPr>
        <w:t xml:space="preserve"> -&gt; &lt;li&gt; elements which had class</w:t>
      </w:r>
      <w:proofErr w:type="gramStart"/>
      <w:r>
        <w:rPr>
          <w:lang w:val="en-GB"/>
        </w:rPr>
        <w:t>=”special</w:t>
      </w:r>
      <w:proofErr w:type="gramEnd"/>
      <w:r>
        <w:rPr>
          <w:lang w:val="en-GB"/>
        </w:rPr>
        <w:t>”</w:t>
      </w:r>
    </w:p>
    <w:p w14:paraId="519D68FA" w14:textId="28A538B4" w:rsidR="00364BC5" w:rsidRDefault="00364BC5" w:rsidP="00364BC5">
      <w:pPr>
        <w:pStyle w:val="ListParagraph"/>
        <w:numPr>
          <w:ilvl w:val="0"/>
          <w:numId w:val="5"/>
        </w:numPr>
        <w:rPr>
          <w:lang w:val="en-GB"/>
        </w:rPr>
      </w:pPr>
      <w:r>
        <w:rPr>
          <w:lang w:val="en-GB"/>
        </w:rPr>
        <w:t>H1 + p -&gt; Immediate &lt;p&gt; after &lt;h1&gt;.</w:t>
      </w:r>
    </w:p>
    <w:p w14:paraId="03D2AAC3" w14:textId="77777777" w:rsidR="00364BC5" w:rsidRPr="00364BC5" w:rsidRDefault="00364BC5" w:rsidP="00364BC5">
      <w:pPr>
        <w:pStyle w:val="ListParagraph"/>
        <w:numPr>
          <w:ilvl w:val="0"/>
          <w:numId w:val="5"/>
        </w:numPr>
        <w:pBdr>
          <w:left w:val="single" w:sz="36" w:space="18" w:color="00458B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eastAsia="Times New Roman" w:hAnsi="Consolas" w:cs="Consolas"/>
          <w:color w:val="212121"/>
          <w:spacing w:val="-1"/>
          <w:sz w:val="20"/>
          <w:szCs w:val="20"/>
          <w:lang w:val="en-GB" w:eastAsia="en-GB"/>
        </w:rPr>
      </w:pPr>
      <w:r w:rsidRPr="00364BC5">
        <w:rPr>
          <w:rFonts w:ascii="Consolas" w:eastAsia="Times New Roman" w:hAnsi="Consolas" w:cs="Consolas"/>
          <w:color w:val="626262"/>
          <w:spacing w:val="-1"/>
          <w:sz w:val="20"/>
          <w:szCs w:val="20"/>
          <w:lang w:val="en-GB" w:eastAsia="en-GB"/>
        </w:rPr>
        <w:t>/* selects any &lt;span&gt; that is inside a &lt;p&gt;, which is inside an &lt;article</w:t>
      </w:r>
      <w:proofErr w:type="gramStart"/>
      <w:r w:rsidRPr="00364BC5">
        <w:rPr>
          <w:rFonts w:ascii="Consolas" w:eastAsia="Times New Roman" w:hAnsi="Consolas" w:cs="Consolas"/>
          <w:color w:val="626262"/>
          <w:spacing w:val="-1"/>
          <w:sz w:val="20"/>
          <w:szCs w:val="20"/>
          <w:lang w:val="en-GB" w:eastAsia="en-GB"/>
        </w:rPr>
        <w:t>&gt;  *</w:t>
      </w:r>
      <w:proofErr w:type="gramEnd"/>
      <w:r w:rsidRPr="00364BC5">
        <w:rPr>
          <w:rFonts w:ascii="Consolas" w:eastAsia="Times New Roman" w:hAnsi="Consolas" w:cs="Consolas"/>
          <w:color w:val="626262"/>
          <w:spacing w:val="-1"/>
          <w:sz w:val="20"/>
          <w:szCs w:val="20"/>
          <w:lang w:val="en-GB" w:eastAsia="en-GB"/>
        </w:rPr>
        <w:t>/</w:t>
      </w:r>
    </w:p>
    <w:p w14:paraId="43EDB9A1" w14:textId="77777777" w:rsidR="00364BC5" w:rsidRPr="00364BC5" w:rsidRDefault="00364BC5" w:rsidP="00364BC5">
      <w:pPr>
        <w:pStyle w:val="ListParagraph"/>
        <w:numPr>
          <w:ilvl w:val="0"/>
          <w:numId w:val="5"/>
        </w:numPr>
        <w:pBdr>
          <w:left w:val="single" w:sz="36" w:space="18" w:color="00458B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eastAsia="Times New Roman" w:hAnsi="Consolas" w:cs="Consolas"/>
          <w:color w:val="212121"/>
          <w:spacing w:val="-1"/>
          <w:sz w:val="20"/>
          <w:szCs w:val="20"/>
          <w:lang w:val="en-GB" w:eastAsia="en-GB"/>
        </w:rPr>
      </w:pPr>
      <w:r w:rsidRPr="00364BC5">
        <w:rPr>
          <w:rFonts w:ascii="Consolas" w:eastAsia="Times New Roman" w:hAnsi="Consolas" w:cs="Consolas"/>
          <w:color w:val="276738"/>
          <w:spacing w:val="-1"/>
          <w:sz w:val="20"/>
          <w:szCs w:val="20"/>
          <w:lang w:val="en-GB" w:eastAsia="en-GB"/>
        </w:rPr>
        <w:t>article p span</w:t>
      </w:r>
      <w:r w:rsidRPr="00364BC5">
        <w:rPr>
          <w:rFonts w:ascii="Consolas" w:eastAsia="Times New Roman" w:hAnsi="Consolas" w:cs="Consolas"/>
          <w:color w:val="212121"/>
          <w:spacing w:val="-1"/>
          <w:sz w:val="20"/>
          <w:szCs w:val="20"/>
          <w:lang w:val="en-GB" w:eastAsia="en-GB"/>
        </w:rPr>
        <w:t xml:space="preserve"> </w:t>
      </w:r>
      <w:proofErr w:type="gramStart"/>
      <w:r w:rsidRPr="00364BC5">
        <w:rPr>
          <w:rFonts w:ascii="Consolas" w:eastAsia="Times New Roman" w:hAnsi="Consolas" w:cs="Consolas"/>
          <w:color w:val="999999"/>
          <w:spacing w:val="-1"/>
          <w:sz w:val="20"/>
          <w:szCs w:val="20"/>
          <w:lang w:val="en-GB" w:eastAsia="en-GB"/>
        </w:rPr>
        <w:t>{</w:t>
      </w:r>
      <w:r w:rsidRPr="00364BC5">
        <w:rPr>
          <w:rFonts w:ascii="Consolas" w:eastAsia="Times New Roman" w:hAnsi="Consolas" w:cs="Consolas"/>
          <w:color w:val="212121"/>
          <w:spacing w:val="-1"/>
          <w:sz w:val="20"/>
          <w:szCs w:val="20"/>
          <w:lang w:val="en-GB" w:eastAsia="en-GB"/>
        </w:rPr>
        <w:t xml:space="preserve"> ...</w:t>
      </w:r>
      <w:proofErr w:type="gramEnd"/>
      <w:r w:rsidRPr="00364BC5">
        <w:rPr>
          <w:rFonts w:ascii="Consolas" w:eastAsia="Times New Roman" w:hAnsi="Consolas" w:cs="Consolas"/>
          <w:color w:val="212121"/>
          <w:spacing w:val="-1"/>
          <w:sz w:val="20"/>
          <w:szCs w:val="20"/>
          <w:lang w:val="en-GB" w:eastAsia="en-GB"/>
        </w:rPr>
        <w:t xml:space="preserve"> </w:t>
      </w:r>
      <w:r w:rsidRPr="00364BC5">
        <w:rPr>
          <w:rFonts w:ascii="Consolas" w:eastAsia="Times New Roman" w:hAnsi="Consolas" w:cs="Consolas"/>
          <w:color w:val="999999"/>
          <w:spacing w:val="-1"/>
          <w:sz w:val="20"/>
          <w:szCs w:val="20"/>
          <w:lang w:val="en-GB" w:eastAsia="en-GB"/>
        </w:rPr>
        <w:t>}</w:t>
      </w:r>
    </w:p>
    <w:p w14:paraId="11F73793" w14:textId="77777777" w:rsidR="00364BC5" w:rsidRPr="00364BC5" w:rsidRDefault="00364BC5" w:rsidP="00364BC5">
      <w:pPr>
        <w:pStyle w:val="ListParagraph"/>
        <w:numPr>
          <w:ilvl w:val="0"/>
          <w:numId w:val="5"/>
        </w:numPr>
        <w:pBdr>
          <w:left w:val="single" w:sz="36" w:space="18" w:color="00458B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eastAsia="Times New Roman" w:hAnsi="Consolas" w:cs="Consolas"/>
          <w:color w:val="212121"/>
          <w:spacing w:val="-1"/>
          <w:sz w:val="20"/>
          <w:szCs w:val="20"/>
          <w:lang w:val="en-GB" w:eastAsia="en-GB"/>
        </w:rPr>
      </w:pPr>
    </w:p>
    <w:p w14:paraId="541BACF6" w14:textId="77777777" w:rsidR="00364BC5" w:rsidRPr="00364BC5" w:rsidRDefault="00364BC5" w:rsidP="00364BC5">
      <w:pPr>
        <w:pStyle w:val="ListParagraph"/>
        <w:numPr>
          <w:ilvl w:val="0"/>
          <w:numId w:val="5"/>
        </w:numPr>
        <w:pBdr>
          <w:left w:val="single" w:sz="36" w:space="18" w:color="00458B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eastAsia="Times New Roman" w:hAnsi="Consolas" w:cs="Consolas"/>
          <w:color w:val="212121"/>
          <w:spacing w:val="-1"/>
          <w:sz w:val="20"/>
          <w:szCs w:val="20"/>
          <w:lang w:val="en-GB" w:eastAsia="en-GB"/>
        </w:rPr>
      </w:pPr>
      <w:r w:rsidRPr="00364BC5">
        <w:rPr>
          <w:rFonts w:ascii="Consolas" w:eastAsia="Times New Roman" w:hAnsi="Consolas" w:cs="Consolas"/>
          <w:color w:val="626262"/>
          <w:spacing w:val="-1"/>
          <w:sz w:val="20"/>
          <w:szCs w:val="20"/>
          <w:lang w:val="en-GB" w:eastAsia="en-GB"/>
        </w:rPr>
        <w:t>/* selects any &lt;p&gt; that comes directly after a &lt;ul&gt;, which comes directly after an &lt;h1</w:t>
      </w:r>
      <w:proofErr w:type="gramStart"/>
      <w:r w:rsidRPr="00364BC5">
        <w:rPr>
          <w:rFonts w:ascii="Consolas" w:eastAsia="Times New Roman" w:hAnsi="Consolas" w:cs="Consolas"/>
          <w:color w:val="626262"/>
          <w:spacing w:val="-1"/>
          <w:sz w:val="20"/>
          <w:szCs w:val="20"/>
          <w:lang w:val="en-GB" w:eastAsia="en-GB"/>
        </w:rPr>
        <w:t>&gt;  *</w:t>
      </w:r>
      <w:proofErr w:type="gramEnd"/>
      <w:r w:rsidRPr="00364BC5">
        <w:rPr>
          <w:rFonts w:ascii="Consolas" w:eastAsia="Times New Roman" w:hAnsi="Consolas" w:cs="Consolas"/>
          <w:color w:val="626262"/>
          <w:spacing w:val="-1"/>
          <w:sz w:val="20"/>
          <w:szCs w:val="20"/>
          <w:lang w:val="en-GB" w:eastAsia="en-GB"/>
        </w:rPr>
        <w:t>/</w:t>
      </w:r>
    </w:p>
    <w:p w14:paraId="44C739CD" w14:textId="77777777" w:rsidR="00364BC5" w:rsidRPr="00364BC5" w:rsidRDefault="00364BC5" w:rsidP="00364BC5">
      <w:pPr>
        <w:pStyle w:val="ListParagraph"/>
        <w:numPr>
          <w:ilvl w:val="0"/>
          <w:numId w:val="5"/>
        </w:numPr>
        <w:pBdr>
          <w:left w:val="single" w:sz="36" w:space="18" w:color="00458B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212121"/>
          <w:spacing w:val="-1"/>
          <w:sz w:val="20"/>
          <w:szCs w:val="20"/>
          <w:lang w:val="en-GB" w:eastAsia="en-GB"/>
        </w:rPr>
      </w:pPr>
      <w:r w:rsidRPr="00364BC5">
        <w:rPr>
          <w:rFonts w:ascii="Consolas" w:eastAsia="Times New Roman" w:hAnsi="Consolas" w:cs="Consolas"/>
          <w:color w:val="276738"/>
          <w:spacing w:val="-1"/>
          <w:sz w:val="20"/>
          <w:szCs w:val="20"/>
          <w:lang w:val="en-GB" w:eastAsia="en-GB"/>
        </w:rPr>
        <w:t>h1 + ul + p</w:t>
      </w:r>
      <w:r w:rsidRPr="00364BC5">
        <w:rPr>
          <w:rFonts w:ascii="Consolas" w:eastAsia="Times New Roman" w:hAnsi="Consolas" w:cs="Consolas"/>
          <w:color w:val="212121"/>
          <w:spacing w:val="-1"/>
          <w:sz w:val="20"/>
          <w:szCs w:val="20"/>
          <w:lang w:val="en-GB" w:eastAsia="en-GB"/>
        </w:rPr>
        <w:t xml:space="preserve"> </w:t>
      </w:r>
      <w:proofErr w:type="gramStart"/>
      <w:r w:rsidRPr="00364BC5">
        <w:rPr>
          <w:rFonts w:ascii="Consolas" w:eastAsia="Times New Roman" w:hAnsi="Consolas" w:cs="Consolas"/>
          <w:color w:val="999999"/>
          <w:spacing w:val="-1"/>
          <w:sz w:val="20"/>
          <w:szCs w:val="20"/>
          <w:lang w:val="en-GB" w:eastAsia="en-GB"/>
        </w:rPr>
        <w:t>{</w:t>
      </w:r>
      <w:r w:rsidRPr="00364BC5">
        <w:rPr>
          <w:rFonts w:ascii="Consolas" w:eastAsia="Times New Roman" w:hAnsi="Consolas" w:cs="Consolas"/>
          <w:color w:val="212121"/>
          <w:spacing w:val="-1"/>
          <w:sz w:val="20"/>
          <w:szCs w:val="20"/>
          <w:lang w:val="en-GB" w:eastAsia="en-GB"/>
        </w:rPr>
        <w:t xml:space="preserve"> ...</w:t>
      </w:r>
      <w:proofErr w:type="gramEnd"/>
      <w:r w:rsidRPr="00364BC5">
        <w:rPr>
          <w:rFonts w:ascii="Consolas" w:eastAsia="Times New Roman" w:hAnsi="Consolas" w:cs="Consolas"/>
          <w:color w:val="212121"/>
          <w:spacing w:val="-1"/>
          <w:sz w:val="20"/>
          <w:szCs w:val="20"/>
          <w:lang w:val="en-GB" w:eastAsia="en-GB"/>
        </w:rPr>
        <w:t xml:space="preserve"> </w:t>
      </w:r>
      <w:r w:rsidRPr="00364BC5">
        <w:rPr>
          <w:rFonts w:ascii="Consolas" w:eastAsia="Times New Roman" w:hAnsi="Consolas" w:cs="Consolas"/>
          <w:color w:val="999999"/>
          <w:spacing w:val="-1"/>
          <w:sz w:val="20"/>
          <w:szCs w:val="20"/>
          <w:lang w:val="en-GB" w:eastAsia="en-GB"/>
        </w:rPr>
        <w:t>}</w:t>
      </w:r>
    </w:p>
    <w:p w14:paraId="657D0E4E" w14:textId="5115A316" w:rsidR="00364BC5" w:rsidRDefault="00382754" w:rsidP="00382754">
      <w:pPr>
        <w:ind w:left="360"/>
        <w:rPr>
          <w:lang w:val="en-GB"/>
        </w:rPr>
      </w:pPr>
      <w:r>
        <w:rPr>
          <w:lang w:val="en-GB"/>
        </w:rPr>
        <w:t>CSS Structure:</w:t>
      </w:r>
    </w:p>
    <w:p w14:paraId="461E52A4" w14:textId="6617E44B" w:rsidR="00382754" w:rsidRDefault="00382754" w:rsidP="00382754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External Stylesheet</w:t>
      </w:r>
    </w:p>
    <w:p w14:paraId="3D9DF354" w14:textId="61904C41" w:rsidR="00382754" w:rsidRDefault="00382754" w:rsidP="00382754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Inline styles</w:t>
      </w:r>
    </w:p>
    <w:p w14:paraId="77CA571D" w14:textId="48D55D8F" w:rsidR="00382754" w:rsidRDefault="00382754" w:rsidP="00382754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Internal Stylesheet</w:t>
      </w:r>
    </w:p>
    <w:p w14:paraId="36F6D656" w14:textId="53DEDF51" w:rsidR="00356305" w:rsidRPr="00356305" w:rsidRDefault="00356305" w:rsidP="00356305">
      <w:pPr>
        <w:ind w:left="360"/>
        <w:rPr>
          <w:color w:val="62C7AD" w:themeColor="accent3"/>
          <w:lang w:val="en-GB"/>
        </w:rPr>
      </w:pPr>
      <w:r w:rsidRPr="00356305">
        <w:rPr>
          <w:color w:val="62C7AD" w:themeColor="accent3"/>
          <w:lang w:val="en-GB"/>
        </w:rPr>
        <w:t>External Stylesheet:</w:t>
      </w:r>
    </w:p>
    <w:p w14:paraId="282A0776" w14:textId="42A8732F" w:rsidR="00356305" w:rsidRDefault="00356305" w:rsidP="00356305">
      <w:pPr>
        <w:ind w:left="360"/>
        <w:rPr>
          <w:lang w:val="en-GB"/>
        </w:rPr>
      </w:pPr>
      <w:r>
        <w:rPr>
          <w:lang w:val="en-GB"/>
        </w:rPr>
        <w:tab/>
        <w:t>Adding external resources (.</w:t>
      </w:r>
      <w:proofErr w:type="spellStart"/>
      <w:r>
        <w:rPr>
          <w:lang w:val="en-GB"/>
        </w:rPr>
        <w:t>css</w:t>
      </w:r>
      <w:proofErr w:type="spellEnd"/>
      <w:r>
        <w:rPr>
          <w:lang w:val="en-GB"/>
        </w:rPr>
        <w:t>) to the file and using by &lt;link&gt;.</w:t>
      </w:r>
    </w:p>
    <w:p w14:paraId="563FF0E5" w14:textId="77777777" w:rsidR="00356305" w:rsidRDefault="00356305" w:rsidP="00356305">
      <w:pPr>
        <w:pStyle w:val="HTMLPreformatted"/>
        <w:pBdr>
          <w:left w:val="single" w:sz="36" w:space="18" w:color="00458B"/>
        </w:pBdr>
        <w:shd w:val="clear" w:color="auto" w:fill="EEEEEE"/>
        <w:spacing w:after="360"/>
        <w:rPr>
          <w:rStyle w:val="HTMLCode"/>
          <w:rFonts w:ascii="Consolas" w:hAnsi="Consolas" w:cs="Consolas"/>
          <w:color w:val="212121"/>
          <w:spacing w:val="-1"/>
        </w:rPr>
      </w:pPr>
      <w:proofErr w:type="gramStart"/>
      <w:r>
        <w:rPr>
          <w:rStyle w:val="token"/>
          <w:rFonts w:ascii="Consolas" w:hAnsi="Consolas" w:cs="Consolas"/>
          <w:color w:val="626262"/>
          <w:spacing w:val="-1"/>
        </w:rPr>
        <w:t>&lt;!--</w:t>
      </w:r>
      <w:proofErr w:type="gramEnd"/>
      <w:r>
        <w:rPr>
          <w:rStyle w:val="token"/>
          <w:rFonts w:ascii="Consolas" w:hAnsi="Consolas" w:cs="Consolas"/>
          <w:color w:val="626262"/>
          <w:spacing w:val="-1"/>
        </w:rPr>
        <w:t xml:space="preserve"> Inside a subdirectory called styles inside the current directory --&gt;</w:t>
      </w:r>
    </w:p>
    <w:p w14:paraId="77637A2C" w14:textId="12BB889F" w:rsidR="00356305" w:rsidRDefault="00356305" w:rsidP="00356305">
      <w:pPr>
        <w:pStyle w:val="HTMLPreformatted"/>
        <w:pBdr>
          <w:left w:val="single" w:sz="36" w:space="18" w:color="00458B"/>
        </w:pBdr>
        <w:shd w:val="clear" w:color="auto" w:fill="EEEEEE"/>
        <w:spacing w:after="360"/>
        <w:rPr>
          <w:rStyle w:val="HTMLCode"/>
          <w:rFonts w:ascii="Consolas" w:hAnsi="Consolas" w:cs="Consolas"/>
          <w:color w:val="212121"/>
          <w:spacing w:val="-1"/>
        </w:rPr>
      </w:pPr>
      <w:r>
        <w:rPr>
          <w:rStyle w:val="token"/>
          <w:rFonts w:ascii="Consolas" w:hAnsi="Consolas" w:cs="Consolas"/>
          <w:color w:val="999999"/>
          <w:spacing w:val="-1"/>
        </w:rPr>
        <w:t>&lt;</w:t>
      </w:r>
      <w:r>
        <w:rPr>
          <w:rStyle w:val="token"/>
          <w:rFonts w:ascii="Consolas" w:hAnsi="Consolas" w:cs="Consolas"/>
          <w:color w:val="990055"/>
          <w:spacing w:val="-1"/>
        </w:rPr>
        <w:t xml:space="preserve">link </w:t>
      </w:r>
      <w:proofErr w:type="spellStart"/>
      <w:r>
        <w:rPr>
          <w:rStyle w:val="token"/>
          <w:rFonts w:ascii="Consolas" w:hAnsi="Consolas" w:cs="Consolas"/>
          <w:color w:val="276738"/>
          <w:spacing w:val="-1"/>
        </w:rPr>
        <w:t>rel</w:t>
      </w:r>
      <w:proofErr w:type="spellEnd"/>
      <w:r>
        <w:rPr>
          <w:rStyle w:val="token"/>
          <w:rFonts w:ascii="Consolas" w:hAnsi="Consolas" w:cs="Consolas"/>
          <w:color w:val="999999"/>
          <w:spacing w:val="-1"/>
        </w:rPr>
        <w:t>="</w:t>
      </w:r>
      <w:r>
        <w:rPr>
          <w:rStyle w:val="token"/>
          <w:rFonts w:ascii="Consolas" w:hAnsi="Consolas" w:cs="Consolas"/>
          <w:color w:val="B54248"/>
          <w:spacing w:val="-1"/>
        </w:rPr>
        <w:t>stylesheet</w:t>
      </w:r>
      <w:r>
        <w:rPr>
          <w:rStyle w:val="token"/>
          <w:rFonts w:ascii="Consolas" w:hAnsi="Consolas" w:cs="Consolas"/>
          <w:color w:val="999999"/>
          <w:spacing w:val="-1"/>
        </w:rPr>
        <w:t>"</w:t>
      </w:r>
      <w:r>
        <w:rPr>
          <w:rStyle w:val="token"/>
          <w:rFonts w:ascii="Consolas" w:hAnsi="Consolas" w:cs="Consolas"/>
          <w:color w:val="990055"/>
          <w:spacing w:val="-1"/>
        </w:rPr>
        <w:t xml:space="preserve"> </w:t>
      </w:r>
      <w:proofErr w:type="spellStart"/>
      <w:r>
        <w:rPr>
          <w:rStyle w:val="token"/>
          <w:rFonts w:ascii="Consolas" w:hAnsi="Consolas" w:cs="Consolas"/>
          <w:color w:val="276738"/>
          <w:spacing w:val="-1"/>
        </w:rPr>
        <w:t>href</w:t>
      </w:r>
      <w:proofErr w:type="spellEnd"/>
      <w:r>
        <w:rPr>
          <w:rStyle w:val="token"/>
          <w:rFonts w:ascii="Consolas" w:hAnsi="Consolas" w:cs="Consolas"/>
          <w:color w:val="999999"/>
          <w:spacing w:val="-1"/>
        </w:rPr>
        <w:t>="</w:t>
      </w:r>
      <w:r>
        <w:rPr>
          <w:rStyle w:val="token"/>
          <w:rFonts w:ascii="Consolas" w:hAnsi="Consolas" w:cs="Consolas"/>
          <w:color w:val="B54248"/>
          <w:spacing w:val="-1"/>
        </w:rPr>
        <w:t>styles/style.css</w:t>
      </w:r>
      <w:r>
        <w:rPr>
          <w:rStyle w:val="token"/>
          <w:rFonts w:ascii="Consolas" w:hAnsi="Consolas" w:cs="Consolas"/>
          <w:color w:val="999999"/>
          <w:spacing w:val="-1"/>
        </w:rPr>
        <w:t>"&gt;</w:t>
      </w:r>
    </w:p>
    <w:p w14:paraId="3E52D5CE" w14:textId="77777777" w:rsidR="00356305" w:rsidRDefault="00356305" w:rsidP="00356305">
      <w:pPr>
        <w:pStyle w:val="HTMLPreformatted"/>
        <w:pBdr>
          <w:left w:val="single" w:sz="36" w:space="18" w:color="00458B"/>
        </w:pBdr>
        <w:shd w:val="clear" w:color="auto" w:fill="EEEEEE"/>
        <w:spacing w:after="360"/>
        <w:rPr>
          <w:rStyle w:val="HTMLCode"/>
          <w:rFonts w:ascii="Consolas" w:hAnsi="Consolas" w:cs="Consolas"/>
          <w:color w:val="212121"/>
          <w:spacing w:val="-1"/>
        </w:rPr>
      </w:pPr>
      <w:proofErr w:type="gramStart"/>
      <w:r>
        <w:rPr>
          <w:rStyle w:val="token"/>
          <w:rFonts w:ascii="Consolas" w:hAnsi="Consolas" w:cs="Consolas"/>
          <w:color w:val="626262"/>
          <w:spacing w:val="-1"/>
        </w:rPr>
        <w:t>&lt;!--</w:t>
      </w:r>
      <w:proofErr w:type="gramEnd"/>
      <w:r>
        <w:rPr>
          <w:rStyle w:val="token"/>
          <w:rFonts w:ascii="Consolas" w:hAnsi="Consolas" w:cs="Consolas"/>
          <w:color w:val="626262"/>
          <w:spacing w:val="-1"/>
        </w:rPr>
        <w:t xml:space="preserve"> Inside a subdirectory called general, which is in a subdirectory called styles, inside the current directory --&gt;</w:t>
      </w:r>
    </w:p>
    <w:p w14:paraId="7AD63A2B" w14:textId="3CDC7E14" w:rsidR="00356305" w:rsidRDefault="00356305" w:rsidP="00356305">
      <w:pPr>
        <w:pStyle w:val="HTMLPreformatted"/>
        <w:pBdr>
          <w:left w:val="single" w:sz="36" w:space="18" w:color="00458B"/>
        </w:pBdr>
        <w:shd w:val="clear" w:color="auto" w:fill="EEEEEE"/>
        <w:spacing w:after="360"/>
        <w:rPr>
          <w:rStyle w:val="HTMLCode"/>
          <w:rFonts w:ascii="Consolas" w:hAnsi="Consolas" w:cs="Consolas"/>
          <w:color w:val="212121"/>
          <w:spacing w:val="-1"/>
        </w:rPr>
      </w:pPr>
      <w:r>
        <w:rPr>
          <w:rStyle w:val="token"/>
          <w:rFonts w:ascii="Consolas" w:hAnsi="Consolas" w:cs="Consolas"/>
          <w:color w:val="999999"/>
          <w:spacing w:val="-1"/>
        </w:rPr>
        <w:t>&lt;</w:t>
      </w:r>
      <w:r>
        <w:rPr>
          <w:rStyle w:val="token"/>
          <w:rFonts w:ascii="Consolas" w:hAnsi="Consolas" w:cs="Consolas"/>
          <w:color w:val="990055"/>
          <w:spacing w:val="-1"/>
        </w:rPr>
        <w:t xml:space="preserve">link </w:t>
      </w:r>
      <w:proofErr w:type="spellStart"/>
      <w:r>
        <w:rPr>
          <w:rStyle w:val="token"/>
          <w:rFonts w:ascii="Consolas" w:hAnsi="Consolas" w:cs="Consolas"/>
          <w:color w:val="276738"/>
          <w:spacing w:val="-1"/>
        </w:rPr>
        <w:t>rel</w:t>
      </w:r>
      <w:proofErr w:type="spellEnd"/>
      <w:r>
        <w:rPr>
          <w:rStyle w:val="token"/>
          <w:rFonts w:ascii="Consolas" w:hAnsi="Consolas" w:cs="Consolas"/>
          <w:color w:val="999999"/>
          <w:spacing w:val="-1"/>
        </w:rPr>
        <w:t>="</w:t>
      </w:r>
      <w:r>
        <w:rPr>
          <w:rStyle w:val="token"/>
          <w:rFonts w:ascii="Consolas" w:hAnsi="Consolas" w:cs="Consolas"/>
          <w:color w:val="B54248"/>
          <w:spacing w:val="-1"/>
        </w:rPr>
        <w:t>stylesheet</w:t>
      </w:r>
      <w:r>
        <w:rPr>
          <w:rStyle w:val="token"/>
          <w:rFonts w:ascii="Consolas" w:hAnsi="Consolas" w:cs="Consolas"/>
          <w:color w:val="999999"/>
          <w:spacing w:val="-1"/>
        </w:rPr>
        <w:t>"</w:t>
      </w:r>
      <w:r>
        <w:rPr>
          <w:rStyle w:val="token"/>
          <w:rFonts w:ascii="Consolas" w:hAnsi="Consolas" w:cs="Consolas"/>
          <w:color w:val="990055"/>
          <w:spacing w:val="-1"/>
        </w:rPr>
        <w:t xml:space="preserve"> </w:t>
      </w:r>
      <w:proofErr w:type="spellStart"/>
      <w:r>
        <w:rPr>
          <w:rStyle w:val="token"/>
          <w:rFonts w:ascii="Consolas" w:hAnsi="Consolas" w:cs="Consolas"/>
          <w:color w:val="276738"/>
          <w:spacing w:val="-1"/>
        </w:rPr>
        <w:t>href</w:t>
      </w:r>
      <w:proofErr w:type="spellEnd"/>
      <w:r>
        <w:rPr>
          <w:rStyle w:val="token"/>
          <w:rFonts w:ascii="Consolas" w:hAnsi="Consolas" w:cs="Consolas"/>
          <w:color w:val="999999"/>
          <w:spacing w:val="-1"/>
        </w:rPr>
        <w:t>="</w:t>
      </w:r>
      <w:r>
        <w:rPr>
          <w:rStyle w:val="token"/>
          <w:rFonts w:ascii="Consolas" w:hAnsi="Consolas" w:cs="Consolas"/>
          <w:color w:val="B54248"/>
          <w:spacing w:val="-1"/>
        </w:rPr>
        <w:t>styles/general/style.css</w:t>
      </w:r>
      <w:r>
        <w:rPr>
          <w:rStyle w:val="token"/>
          <w:rFonts w:ascii="Consolas" w:hAnsi="Consolas" w:cs="Consolas"/>
          <w:color w:val="999999"/>
          <w:spacing w:val="-1"/>
        </w:rPr>
        <w:t>"&gt;</w:t>
      </w:r>
    </w:p>
    <w:p w14:paraId="07828148" w14:textId="77777777" w:rsidR="00356305" w:rsidRDefault="00356305" w:rsidP="00356305">
      <w:pPr>
        <w:pStyle w:val="HTMLPreformatted"/>
        <w:pBdr>
          <w:left w:val="single" w:sz="36" w:space="18" w:color="00458B"/>
        </w:pBdr>
        <w:shd w:val="clear" w:color="auto" w:fill="EEEEEE"/>
        <w:spacing w:after="360"/>
        <w:rPr>
          <w:rStyle w:val="HTMLCode"/>
          <w:rFonts w:ascii="Consolas" w:hAnsi="Consolas" w:cs="Consolas"/>
          <w:color w:val="212121"/>
          <w:spacing w:val="-1"/>
        </w:rPr>
      </w:pPr>
      <w:proofErr w:type="gramStart"/>
      <w:r>
        <w:rPr>
          <w:rStyle w:val="token"/>
          <w:rFonts w:ascii="Consolas" w:hAnsi="Consolas" w:cs="Consolas"/>
          <w:color w:val="626262"/>
          <w:spacing w:val="-1"/>
        </w:rPr>
        <w:t>&lt;!--</w:t>
      </w:r>
      <w:proofErr w:type="gramEnd"/>
      <w:r>
        <w:rPr>
          <w:rStyle w:val="token"/>
          <w:rFonts w:ascii="Consolas" w:hAnsi="Consolas" w:cs="Consolas"/>
          <w:color w:val="626262"/>
          <w:spacing w:val="-1"/>
        </w:rPr>
        <w:t xml:space="preserve"> Go up one directory level, then inside a subdirectory called styles --&gt;</w:t>
      </w:r>
    </w:p>
    <w:p w14:paraId="34A64BCC" w14:textId="77777777" w:rsidR="00356305" w:rsidRDefault="00356305" w:rsidP="00356305">
      <w:pPr>
        <w:pStyle w:val="HTMLPreformatted"/>
        <w:pBdr>
          <w:left w:val="single" w:sz="36" w:space="18" w:color="00458B"/>
        </w:pBdr>
        <w:shd w:val="clear" w:color="auto" w:fill="EEEEEE"/>
        <w:spacing w:after="360"/>
        <w:rPr>
          <w:color w:val="212121"/>
          <w:spacing w:val="-1"/>
        </w:rPr>
      </w:pPr>
      <w:r>
        <w:rPr>
          <w:rStyle w:val="token"/>
          <w:rFonts w:ascii="Consolas" w:hAnsi="Consolas" w:cs="Consolas"/>
          <w:color w:val="999999"/>
          <w:spacing w:val="-1"/>
        </w:rPr>
        <w:t>&lt;</w:t>
      </w:r>
      <w:r>
        <w:rPr>
          <w:rStyle w:val="token"/>
          <w:rFonts w:ascii="Consolas" w:hAnsi="Consolas" w:cs="Consolas"/>
          <w:color w:val="990055"/>
          <w:spacing w:val="-1"/>
        </w:rPr>
        <w:t xml:space="preserve">link </w:t>
      </w:r>
      <w:proofErr w:type="spellStart"/>
      <w:r>
        <w:rPr>
          <w:rStyle w:val="token"/>
          <w:rFonts w:ascii="Consolas" w:hAnsi="Consolas" w:cs="Consolas"/>
          <w:color w:val="276738"/>
          <w:spacing w:val="-1"/>
        </w:rPr>
        <w:t>rel</w:t>
      </w:r>
      <w:proofErr w:type="spellEnd"/>
      <w:r>
        <w:rPr>
          <w:rStyle w:val="token"/>
          <w:rFonts w:ascii="Consolas" w:hAnsi="Consolas" w:cs="Consolas"/>
          <w:color w:val="999999"/>
          <w:spacing w:val="-1"/>
        </w:rPr>
        <w:t>="</w:t>
      </w:r>
      <w:r>
        <w:rPr>
          <w:rStyle w:val="token"/>
          <w:rFonts w:ascii="Consolas" w:hAnsi="Consolas" w:cs="Consolas"/>
          <w:color w:val="B54248"/>
          <w:spacing w:val="-1"/>
        </w:rPr>
        <w:t>stylesheet</w:t>
      </w:r>
      <w:r>
        <w:rPr>
          <w:rStyle w:val="token"/>
          <w:rFonts w:ascii="Consolas" w:hAnsi="Consolas" w:cs="Consolas"/>
          <w:color w:val="999999"/>
          <w:spacing w:val="-1"/>
        </w:rPr>
        <w:t>"</w:t>
      </w:r>
      <w:r>
        <w:rPr>
          <w:rStyle w:val="token"/>
          <w:rFonts w:ascii="Consolas" w:hAnsi="Consolas" w:cs="Consolas"/>
          <w:color w:val="990055"/>
          <w:spacing w:val="-1"/>
        </w:rPr>
        <w:t xml:space="preserve"> </w:t>
      </w:r>
      <w:proofErr w:type="spellStart"/>
      <w:r>
        <w:rPr>
          <w:rStyle w:val="token"/>
          <w:rFonts w:ascii="Consolas" w:hAnsi="Consolas" w:cs="Consolas"/>
          <w:color w:val="276738"/>
          <w:spacing w:val="-1"/>
        </w:rPr>
        <w:t>href</w:t>
      </w:r>
      <w:proofErr w:type="spellEnd"/>
      <w:r>
        <w:rPr>
          <w:rStyle w:val="token"/>
          <w:rFonts w:ascii="Consolas" w:hAnsi="Consolas" w:cs="Consolas"/>
          <w:color w:val="999999"/>
          <w:spacing w:val="-1"/>
        </w:rPr>
        <w:t>="</w:t>
      </w:r>
      <w:r>
        <w:rPr>
          <w:rStyle w:val="token"/>
          <w:rFonts w:ascii="Consolas" w:hAnsi="Consolas" w:cs="Consolas"/>
          <w:color w:val="B54248"/>
          <w:spacing w:val="-1"/>
        </w:rPr>
        <w:t>../styles/style.css</w:t>
      </w:r>
      <w:r>
        <w:rPr>
          <w:rStyle w:val="token"/>
          <w:rFonts w:ascii="Consolas" w:hAnsi="Consolas" w:cs="Consolas"/>
          <w:color w:val="999999"/>
          <w:spacing w:val="-1"/>
        </w:rPr>
        <w:t>"&gt;</w:t>
      </w:r>
    </w:p>
    <w:p w14:paraId="698E9585" w14:textId="3E079353" w:rsidR="00356305" w:rsidRDefault="00475B85" w:rsidP="00356305">
      <w:pPr>
        <w:ind w:left="360"/>
        <w:rPr>
          <w:color w:val="62C7AD" w:themeColor="accent3"/>
          <w:lang w:val="en-GB"/>
        </w:rPr>
      </w:pPr>
      <w:r>
        <w:rPr>
          <w:noProof/>
          <w:color w:val="62C7AD" w:themeColor="accent3"/>
          <w:lang w:val="en-GB"/>
        </w:rPr>
        <w:lastRenderedPageBreak/>
        <w:drawing>
          <wp:inline distT="0" distB="0" distL="0" distR="0" wp14:anchorId="2B787CAD" wp14:editId="0457F967">
            <wp:extent cx="5732145" cy="4158615"/>
            <wp:effectExtent l="0" t="0" r="0" b="0"/>
            <wp:docPr id="4" name="Picture 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62C7AD" w:themeColor="accent3"/>
          <w:lang w:val="en-GB"/>
        </w:rPr>
        <w:drawing>
          <wp:inline distT="0" distB="0" distL="0" distR="0" wp14:anchorId="14E99896" wp14:editId="3B319AF2">
            <wp:extent cx="5732145" cy="39497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A5C1" w14:textId="31C09649" w:rsidR="00475B85" w:rsidRDefault="00475B85" w:rsidP="00356305">
      <w:pPr>
        <w:ind w:left="360"/>
        <w:rPr>
          <w:color w:val="62C7AD" w:themeColor="accent3"/>
          <w:lang w:val="en-GB"/>
        </w:rPr>
      </w:pPr>
      <w:r>
        <w:rPr>
          <w:noProof/>
          <w:color w:val="62C7AD" w:themeColor="accent3"/>
          <w:lang w:val="en-GB"/>
        </w:rPr>
        <w:lastRenderedPageBreak/>
        <w:drawing>
          <wp:inline distT="0" distB="0" distL="0" distR="0" wp14:anchorId="7802242F" wp14:editId="60658588">
            <wp:extent cx="5732145" cy="480631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4D3B" w14:textId="10706577" w:rsidR="00475B85" w:rsidRDefault="00475B85" w:rsidP="00356305">
      <w:pPr>
        <w:ind w:left="360"/>
        <w:rPr>
          <w:color w:val="62C7AD" w:themeColor="accent3"/>
          <w:lang w:val="en-GB"/>
        </w:rPr>
      </w:pPr>
      <w:r>
        <w:rPr>
          <w:noProof/>
          <w:color w:val="62C7AD" w:themeColor="accent3"/>
          <w:lang w:val="en-GB"/>
        </w:rPr>
        <w:lastRenderedPageBreak/>
        <w:drawing>
          <wp:inline distT="0" distB="0" distL="0" distR="0" wp14:anchorId="42F14D43" wp14:editId="02F58910">
            <wp:extent cx="5732145" cy="522287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A4A5" w14:textId="40CA762C" w:rsidR="00356305" w:rsidRDefault="00704909" w:rsidP="00356305">
      <w:pPr>
        <w:ind w:left="360"/>
        <w:rPr>
          <w:color w:val="62C7AD" w:themeColor="accent3"/>
          <w:lang w:val="en-GB"/>
        </w:rPr>
      </w:pPr>
      <w:r>
        <w:rPr>
          <w:color w:val="62C7AD" w:themeColor="accent3"/>
          <w:lang w:val="en-GB"/>
        </w:rPr>
        <w:t>Json:</w:t>
      </w:r>
    </w:p>
    <w:p w14:paraId="32245FEF" w14:textId="2C707440" w:rsidR="00704909" w:rsidRDefault="00704909" w:rsidP="00356305">
      <w:pPr>
        <w:ind w:left="360"/>
        <w:rPr>
          <w:color w:val="62C7AD" w:themeColor="accent3"/>
          <w:lang w:val="en-GB"/>
        </w:rPr>
      </w:pPr>
      <w:r>
        <w:rPr>
          <w:color w:val="62C7AD" w:themeColor="accent3"/>
          <w:lang w:val="en-GB"/>
        </w:rPr>
        <w:t>It stores data and send and receive between the applications.</w:t>
      </w:r>
    </w:p>
    <w:p w14:paraId="71288E6B" w14:textId="36451590" w:rsidR="00704909" w:rsidRDefault="00704909" w:rsidP="00356305">
      <w:pPr>
        <w:ind w:left="360"/>
        <w:rPr>
          <w:color w:val="62C7AD" w:themeColor="accent3"/>
          <w:lang w:val="en-GB"/>
        </w:rPr>
      </w:pPr>
      <w:r>
        <w:rPr>
          <w:color w:val="62C7AD" w:themeColor="accent3"/>
          <w:lang w:val="en-GB"/>
        </w:rPr>
        <w:t>Json object stores in the variable.</w:t>
      </w:r>
    </w:p>
    <w:p w14:paraId="1358F9CD" w14:textId="4F14E318" w:rsidR="00704909" w:rsidRDefault="00167E93" w:rsidP="00356305">
      <w:pPr>
        <w:ind w:left="360"/>
        <w:rPr>
          <w:color w:val="62C7AD" w:themeColor="accent3"/>
          <w:lang w:val="en-GB"/>
        </w:rPr>
      </w:pPr>
      <w:r>
        <w:rPr>
          <w:color w:val="62C7AD" w:themeColor="accent3"/>
          <w:lang w:val="en-GB"/>
        </w:rPr>
        <w:t>Arrays – List of values</w:t>
      </w:r>
    </w:p>
    <w:p w14:paraId="6F58E86E" w14:textId="717E590D" w:rsidR="00167E93" w:rsidRDefault="00BE7B83" w:rsidP="00356305">
      <w:pPr>
        <w:ind w:left="360"/>
        <w:rPr>
          <w:color w:val="62C7AD" w:themeColor="accent3"/>
          <w:lang w:val="en-GB"/>
        </w:rPr>
      </w:pPr>
      <w:r>
        <w:rPr>
          <w:color w:val="62C7AD" w:themeColor="accent3"/>
          <w:lang w:val="en-GB"/>
        </w:rPr>
        <w:t>Ex:</w:t>
      </w:r>
    </w:p>
    <w:p w14:paraId="172B39FE" w14:textId="50E8AF00" w:rsidR="00BE7B83" w:rsidRDefault="00BE7B83" w:rsidP="00356305">
      <w:pPr>
        <w:ind w:left="360"/>
        <w:rPr>
          <w:color w:val="62C7AD" w:themeColor="accent3"/>
          <w:lang w:val="en-GB"/>
        </w:rPr>
      </w:pPr>
      <w:r>
        <w:rPr>
          <w:color w:val="62C7AD" w:themeColor="accent3"/>
          <w:lang w:val="en-GB"/>
        </w:rPr>
        <w:t>p.</w:t>
      </w:r>
      <w:proofErr w:type="gramStart"/>
      <w:r>
        <w:rPr>
          <w:color w:val="62C7AD" w:themeColor="accent3"/>
          <w:lang w:val="en-GB"/>
        </w:rPr>
        <w:t>name;</w:t>
      </w:r>
      <w:proofErr w:type="gramEnd"/>
    </w:p>
    <w:p w14:paraId="098E80EC" w14:textId="3382412A" w:rsidR="00BE7B83" w:rsidRDefault="00BE7B83" w:rsidP="00356305">
      <w:pPr>
        <w:ind w:left="360"/>
        <w:rPr>
          <w:color w:val="62C7AD" w:themeColor="accent3"/>
          <w:lang w:val="en-GB"/>
        </w:rPr>
      </w:pPr>
      <w:proofErr w:type="gramStart"/>
      <w:r>
        <w:rPr>
          <w:color w:val="62C7AD" w:themeColor="accent3"/>
          <w:lang w:val="en-GB"/>
        </w:rPr>
        <w:t>p.child.name</w:t>
      </w:r>
      <w:proofErr w:type="gramEnd"/>
      <w:r>
        <w:rPr>
          <w:color w:val="62C7AD" w:themeColor="accent3"/>
          <w:lang w:val="en-GB"/>
        </w:rPr>
        <w:t>;</w:t>
      </w:r>
    </w:p>
    <w:p w14:paraId="270AC9F7" w14:textId="3CBCDB09" w:rsidR="00BE7B83" w:rsidRDefault="00BE7B83" w:rsidP="00356305">
      <w:pPr>
        <w:ind w:left="360"/>
        <w:rPr>
          <w:color w:val="62C7AD" w:themeColor="accent3"/>
          <w:lang w:val="en-GB"/>
        </w:rPr>
      </w:pPr>
      <w:proofErr w:type="spellStart"/>
      <w:proofErr w:type="gramStart"/>
      <w:r>
        <w:rPr>
          <w:color w:val="62C7AD" w:themeColor="accent3"/>
          <w:lang w:val="en-GB"/>
        </w:rPr>
        <w:t>p.child</w:t>
      </w:r>
      <w:proofErr w:type="spellEnd"/>
      <w:proofErr w:type="gramEnd"/>
      <w:r>
        <w:rPr>
          <w:color w:val="62C7AD" w:themeColor="accent3"/>
          <w:lang w:val="en-GB"/>
        </w:rPr>
        <w:t>[1].name;</w:t>
      </w:r>
    </w:p>
    <w:p w14:paraId="342BC8B4" w14:textId="410F8D5C" w:rsidR="00BE7B83" w:rsidRDefault="00BE7B83" w:rsidP="00356305">
      <w:pPr>
        <w:ind w:left="360"/>
        <w:rPr>
          <w:color w:val="62C7AD" w:themeColor="accent3"/>
          <w:lang w:val="en-GB"/>
        </w:rPr>
      </w:pPr>
      <w:proofErr w:type="gramStart"/>
      <w:r>
        <w:rPr>
          <w:color w:val="62C7AD" w:themeColor="accent3"/>
          <w:lang w:val="en-GB"/>
        </w:rPr>
        <w:t>p[</w:t>
      </w:r>
      <w:proofErr w:type="gramEnd"/>
      <w:r>
        <w:rPr>
          <w:color w:val="62C7AD" w:themeColor="accent3"/>
          <w:lang w:val="en-GB"/>
        </w:rPr>
        <w:t>2].name;</w:t>
      </w:r>
    </w:p>
    <w:p w14:paraId="2AEEDD2D" w14:textId="30548451" w:rsidR="00BE7B83" w:rsidRDefault="00BE7B83" w:rsidP="00356305">
      <w:pPr>
        <w:ind w:left="360"/>
        <w:rPr>
          <w:color w:val="62C7AD" w:themeColor="accent3"/>
          <w:lang w:val="en-GB"/>
        </w:rPr>
      </w:pPr>
      <w:proofErr w:type="spellStart"/>
      <w:proofErr w:type="gramStart"/>
      <w:r>
        <w:rPr>
          <w:color w:val="62C7AD" w:themeColor="accent3"/>
          <w:lang w:val="en-GB"/>
        </w:rPr>
        <w:t>p.child</w:t>
      </w:r>
      <w:proofErr w:type="spellEnd"/>
      <w:proofErr w:type="gramEnd"/>
      <w:r>
        <w:rPr>
          <w:color w:val="62C7AD" w:themeColor="accent3"/>
          <w:lang w:val="en-GB"/>
        </w:rPr>
        <w:t>[2].dob;</w:t>
      </w:r>
    </w:p>
    <w:p w14:paraId="3564D7F1" w14:textId="07152B6E" w:rsidR="00BE7B83" w:rsidRDefault="00BE7B83" w:rsidP="00356305">
      <w:pPr>
        <w:ind w:left="360"/>
        <w:rPr>
          <w:color w:val="62C7AD" w:themeColor="accent3"/>
          <w:lang w:val="en-GB"/>
        </w:rPr>
      </w:pPr>
      <w:proofErr w:type="spellStart"/>
      <w:proofErr w:type="gramStart"/>
      <w:r>
        <w:rPr>
          <w:color w:val="62C7AD" w:themeColor="accent3"/>
          <w:lang w:val="en-GB"/>
        </w:rPr>
        <w:t>p.child</w:t>
      </w:r>
      <w:proofErr w:type="spellEnd"/>
      <w:proofErr w:type="gramEnd"/>
      <w:r>
        <w:rPr>
          <w:color w:val="62C7AD" w:themeColor="accent3"/>
          <w:lang w:val="en-GB"/>
        </w:rPr>
        <w:t>[2].dob</w:t>
      </w:r>
    </w:p>
    <w:p w14:paraId="522FD3FB" w14:textId="5A9145B7" w:rsidR="00130C35" w:rsidRDefault="00130C35" w:rsidP="00356305">
      <w:pPr>
        <w:ind w:left="360"/>
        <w:rPr>
          <w:color w:val="62C7AD" w:themeColor="accent3"/>
          <w:lang w:val="en-GB"/>
        </w:rPr>
      </w:pPr>
      <w:r>
        <w:rPr>
          <w:color w:val="62C7AD" w:themeColor="accent3"/>
          <w:lang w:val="en-GB"/>
        </w:rPr>
        <w:lastRenderedPageBreak/>
        <w:t>orders[256</w:t>
      </w:r>
      <w:proofErr w:type="gramStart"/>
      <w:r>
        <w:rPr>
          <w:color w:val="62C7AD" w:themeColor="accent3"/>
          <w:lang w:val="en-GB"/>
        </w:rPr>
        <w:t>].items</w:t>
      </w:r>
      <w:proofErr w:type="gramEnd"/>
      <w:r>
        <w:rPr>
          <w:color w:val="62C7AD" w:themeColor="accent3"/>
          <w:lang w:val="en-GB"/>
        </w:rPr>
        <w:t>[4].</w:t>
      </w:r>
      <w:proofErr w:type="spellStart"/>
      <w:r>
        <w:rPr>
          <w:color w:val="62C7AD" w:themeColor="accent3"/>
          <w:lang w:val="en-GB"/>
        </w:rPr>
        <w:t>product.manufacturer.address.postcode</w:t>
      </w:r>
      <w:proofErr w:type="spellEnd"/>
    </w:p>
    <w:p w14:paraId="122C5287" w14:textId="77777777" w:rsidR="00130C35" w:rsidRDefault="00130C35" w:rsidP="00356305">
      <w:pPr>
        <w:ind w:left="360"/>
        <w:rPr>
          <w:color w:val="62C7AD" w:themeColor="accent3"/>
          <w:lang w:val="en-GB"/>
        </w:rPr>
      </w:pPr>
    </w:p>
    <w:p w14:paraId="5A8ADD9F" w14:textId="77777777" w:rsidR="00356305" w:rsidRPr="00356305" w:rsidRDefault="00356305" w:rsidP="00356305">
      <w:pPr>
        <w:ind w:left="360"/>
        <w:rPr>
          <w:color w:val="62C7AD" w:themeColor="accent3"/>
          <w:lang w:val="en-GB"/>
        </w:rPr>
      </w:pPr>
    </w:p>
    <w:p w14:paraId="62810F52" w14:textId="48D9DE58" w:rsidR="00035BC3" w:rsidRDefault="00D42F58" w:rsidP="00035BC3">
      <w:pPr>
        <w:rPr>
          <w:ins w:id="0" w:author="Peddi Naga Divya" w:date="2021-08-12T11:31:00Z"/>
          <w:lang w:val="en-GB"/>
        </w:rPr>
      </w:pPr>
      <w:ins w:id="1" w:author="Peddi Naga Divya" w:date="2021-08-12T11:31:00Z">
        <w:r>
          <w:rPr>
            <w:lang w:val="en-GB"/>
          </w:rPr>
          <w:t>Objects</w:t>
        </w:r>
      </w:ins>
    </w:p>
    <w:p w14:paraId="6933A923" w14:textId="67C7AC6E" w:rsidR="00D42F58" w:rsidRDefault="00D42F58" w:rsidP="00035BC3">
      <w:pPr>
        <w:rPr>
          <w:ins w:id="2" w:author="Peddi Naga Divya" w:date="2021-08-12T11:31:00Z"/>
          <w:lang w:val="en-GB"/>
        </w:rPr>
      </w:pPr>
      <w:ins w:id="3" w:author="Peddi Naga Divya" w:date="2021-08-12T11:31:00Z">
        <w:r>
          <w:rPr>
            <w:lang w:val="en-GB"/>
          </w:rPr>
          <w:t>Arrays</w:t>
        </w:r>
      </w:ins>
    </w:p>
    <w:p w14:paraId="722EF0F8" w14:textId="33D86608" w:rsidR="00D42F58" w:rsidRDefault="00D42F58" w:rsidP="00035BC3">
      <w:pPr>
        <w:rPr>
          <w:ins w:id="4" w:author="Peddi Naga Divya" w:date="2021-08-12T11:31:00Z"/>
          <w:lang w:val="en-GB"/>
        </w:rPr>
      </w:pPr>
      <w:ins w:id="5" w:author="Peddi Naga Divya" w:date="2021-08-12T11:31:00Z">
        <w:r>
          <w:rPr>
            <w:lang w:val="en-GB"/>
          </w:rPr>
          <w:t>Multiple arrays and objects</w:t>
        </w:r>
      </w:ins>
    </w:p>
    <w:p w14:paraId="0FCF1A99" w14:textId="67EB8FFE" w:rsidR="00D42F58" w:rsidRDefault="00D42F58" w:rsidP="00035BC3">
      <w:pPr>
        <w:rPr>
          <w:ins w:id="6" w:author="Peddi Naga Divya" w:date="2021-08-12T11:32:00Z"/>
          <w:lang w:val="en-GB"/>
        </w:rPr>
      </w:pPr>
      <w:ins w:id="7" w:author="Peddi Naga Divya" w:date="2021-08-12T11:32:00Z">
        <w:r>
          <w:rPr>
            <w:lang w:val="en-GB"/>
          </w:rPr>
          <w:t>Can create object in an array</w:t>
        </w:r>
      </w:ins>
    </w:p>
    <w:p w14:paraId="52FFF191" w14:textId="4772EE4A" w:rsidR="00D42F58" w:rsidRDefault="00D42F58" w:rsidP="00035BC3">
      <w:pPr>
        <w:rPr>
          <w:ins w:id="8" w:author="Peddi Naga Divya" w:date="2021-08-12T11:32:00Z"/>
          <w:lang w:val="en-GB"/>
        </w:rPr>
      </w:pPr>
      <w:ins w:id="9" w:author="Peddi Naga Divya" w:date="2021-08-12T11:32:00Z">
        <w:r>
          <w:rPr>
            <w:lang w:val="en-GB"/>
          </w:rPr>
          <w:t>Can create array in object</w:t>
        </w:r>
      </w:ins>
    </w:p>
    <w:p w14:paraId="5FAB6D72" w14:textId="77777777" w:rsidR="00056870" w:rsidRPr="00056870" w:rsidRDefault="00056870" w:rsidP="00056870">
      <w:pPr>
        <w:rPr>
          <w:ins w:id="10" w:author="Peddi Naga Divya" w:date="2021-08-12T11:33:00Z"/>
          <w:lang w:val="en-GB"/>
        </w:rPr>
      </w:pPr>
      <w:ins w:id="11" w:author="Peddi Naga Divya" w:date="2021-08-12T11:33:00Z">
        <w:r w:rsidRPr="00056870">
          <w:rPr>
            <w:lang w:val="en-GB"/>
          </w:rPr>
          <w:t xml:space="preserve">var </w:t>
        </w:r>
        <w:proofErr w:type="spellStart"/>
        <w:r w:rsidRPr="00056870">
          <w:rPr>
            <w:lang w:val="en-GB"/>
          </w:rPr>
          <w:t>myBTS</w:t>
        </w:r>
        <w:proofErr w:type="spellEnd"/>
        <w:r w:rsidRPr="00056870">
          <w:rPr>
            <w:lang w:val="en-GB"/>
          </w:rPr>
          <w:t xml:space="preserve"> = [</w:t>
        </w:r>
      </w:ins>
    </w:p>
    <w:p w14:paraId="4E929E48" w14:textId="77777777" w:rsidR="00056870" w:rsidRPr="00056870" w:rsidRDefault="00056870" w:rsidP="00056870">
      <w:pPr>
        <w:rPr>
          <w:ins w:id="12" w:author="Peddi Naga Divya" w:date="2021-08-12T11:33:00Z"/>
          <w:lang w:val="en-GB"/>
        </w:rPr>
      </w:pPr>
      <w:ins w:id="13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{</w:t>
        </w:r>
      </w:ins>
    </w:p>
    <w:p w14:paraId="69CF1143" w14:textId="77777777" w:rsidR="00056870" w:rsidRPr="00056870" w:rsidRDefault="00056870" w:rsidP="00056870">
      <w:pPr>
        <w:rPr>
          <w:ins w:id="14" w:author="Peddi Naga Divya" w:date="2021-08-12T11:33:00Z"/>
          <w:lang w:val="en-GB"/>
        </w:rPr>
      </w:pPr>
      <w:ins w:id="15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"name": "Kim Namjoon",</w:t>
        </w:r>
      </w:ins>
    </w:p>
    <w:p w14:paraId="47D620C4" w14:textId="77777777" w:rsidR="00056870" w:rsidRPr="00056870" w:rsidRDefault="00056870" w:rsidP="00056870">
      <w:pPr>
        <w:rPr>
          <w:ins w:id="16" w:author="Peddi Naga Divya" w:date="2021-08-12T11:33:00Z"/>
          <w:lang w:val="en-GB"/>
        </w:rPr>
      </w:pPr>
      <w:ins w:id="17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"dob</w:t>
        </w:r>
        <w:proofErr w:type="gramStart"/>
        <w:r w:rsidRPr="00056870">
          <w:rPr>
            <w:lang w:val="en-GB"/>
          </w:rPr>
          <w:t>" :</w:t>
        </w:r>
        <w:proofErr w:type="gramEnd"/>
        <w:r w:rsidRPr="00056870">
          <w:rPr>
            <w:lang w:val="en-GB"/>
          </w:rPr>
          <w:t xml:space="preserve"> 1994</w:t>
        </w:r>
      </w:ins>
    </w:p>
    <w:p w14:paraId="7CB3C87B" w14:textId="77777777" w:rsidR="00056870" w:rsidRPr="00056870" w:rsidRDefault="00056870" w:rsidP="00056870">
      <w:pPr>
        <w:rPr>
          <w:ins w:id="18" w:author="Peddi Naga Divya" w:date="2021-08-12T11:33:00Z"/>
          <w:lang w:val="en-GB"/>
        </w:rPr>
      </w:pPr>
      <w:ins w:id="19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},</w:t>
        </w:r>
      </w:ins>
    </w:p>
    <w:p w14:paraId="181F0940" w14:textId="77777777" w:rsidR="00056870" w:rsidRPr="00056870" w:rsidRDefault="00056870" w:rsidP="00056870">
      <w:pPr>
        <w:rPr>
          <w:ins w:id="20" w:author="Peddi Naga Divya" w:date="2021-08-12T11:33:00Z"/>
          <w:lang w:val="en-GB"/>
        </w:rPr>
      </w:pPr>
      <w:ins w:id="21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 xml:space="preserve">{ </w:t>
        </w:r>
      </w:ins>
    </w:p>
    <w:p w14:paraId="79B2ABBF" w14:textId="77777777" w:rsidR="00056870" w:rsidRPr="00056870" w:rsidRDefault="00056870" w:rsidP="00056870">
      <w:pPr>
        <w:rPr>
          <w:ins w:id="22" w:author="Peddi Naga Divya" w:date="2021-08-12T11:33:00Z"/>
          <w:lang w:val="en-GB"/>
        </w:rPr>
      </w:pPr>
    </w:p>
    <w:p w14:paraId="5673B3E0" w14:textId="77777777" w:rsidR="00056870" w:rsidRPr="00056870" w:rsidRDefault="00056870" w:rsidP="00056870">
      <w:pPr>
        <w:rPr>
          <w:ins w:id="23" w:author="Peddi Naga Divya" w:date="2021-08-12T11:33:00Z"/>
          <w:lang w:val="en-GB"/>
        </w:rPr>
      </w:pPr>
      <w:ins w:id="24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"name": "Kim Seokjin",</w:t>
        </w:r>
      </w:ins>
    </w:p>
    <w:p w14:paraId="2FC86B06" w14:textId="77777777" w:rsidR="00056870" w:rsidRPr="00056870" w:rsidRDefault="00056870" w:rsidP="00056870">
      <w:pPr>
        <w:rPr>
          <w:ins w:id="25" w:author="Peddi Naga Divya" w:date="2021-08-12T11:33:00Z"/>
          <w:lang w:val="en-GB"/>
        </w:rPr>
      </w:pPr>
      <w:ins w:id="26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"dob</w:t>
        </w:r>
        <w:proofErr w:type="gramStart"/>
        <w:r w:rsidRPr="00056870">
          <w:rPr>
            <w:lang w:val="en-GB"/>
          </w:rPr>
          <w:t>" :</w:t>
        </w:r>
        <w:proofErr w:type="gramEnd"/>
        <w:r w:rsidRPr="00056870">
          <w:rPr>
            <w:lang w:val="en-GB"/>
          </w:rPr>
          <w:t xml:space="preserve"> 1992</w:t>
        </w:r>
      </w:ins>
    </w:p>
    <w:p w14:paraId="36BE8612" w14:textId="77777777" w:rsidR="00056870" w:rsidRPr="00056870" w:rsidRDefault="00056870" w:rsidP="00056870">
      <w:pPr>
        <w:rPr>
          <w:ins w:id="27" w:author="Peddi Naga Divya" w:date="2021-08-12T11:33:00Z"/>
          <w:lang w:val="en-GB"/>
        </w:rPr>
      </w:pPr>
      <w:ins w:id="28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},</w:t>
        </w:r>
        <w:r w:rsidRPr="00056870">
          <w:rPr>
            <w:lang w:val="en-GB"/>
          </w:rPr>
          <w:tab/>
        </w:r>
      </w:ins>
    </w:p>
    <w:p w14:paraId="462A1F8E" w14:textId="77777777" w:rsidR="00056870" w:rsidRPr="00056870" w:rsidRDefault="00056870" w:rsidP="00056870">
      <w:pPr>
        <w:rPr>
          <w:ins w:id="29" w:author="Peddi Naga Divya" w:date="2021-08-12T11:33:00Z"/>
          <w:lang w:val="en-GB"/>
        </w:rPr>
      </w:pPr>
      <w:ins w:id="30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{</w:t>
        </w:r>
      </w:ins>
    </w:p>
    <w:p w14:paraId="59095B35" w14:textId="77777777" w:rsidR="00056870" w:rsidRPr="00056870" w:rsidRDefault="00056870" w:rsidP="00056870">
      <w:pPr>
        <w:rPr>
          <w:ins w:id="31" w:author="Peddi Naga Divya" w:date="2021-08-12T11:33:00Z"/>
          <w:lang w:val="en-GB"/>
        </w:rPr>
      </w:pPr>
    </w:p>
    <w:p w14:paraId="56FCEB2D" w14:textId="77777777" w:rsidR="00056870" w:rsidRPr="00056870" w:rsidRDefault="00056870" w:rsidP="00056870">
      <w:pPr>
        <w:rPr>
          <w:ins w:id="32" w:author="Peddi Naga Divya" w:date="2021-08-12T11:33:00Z"/>
          <w:lang w:val="en-GB"/>
        </w:rPr>
      </w:pPr>
      <w:ins w:id="33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"name": "Min Yoongi",</w:t>
        </w:r>
      </w:ins>
    </w:p>
    <w:p w14:paraId="3FD6FEE8" w14:textId="77777777" w:rsidR="00056870" w:rsidRPr="00056870" w:rsidRDefault="00056870" w:rsidP="00056870">
      <w:pPr>
        <w:rPr>
          <w:ins w:id="34" w:author="Peddi Naga Divya" w:date="2021-08-12T11:33:00Z"/>
          <w:lang w:val="en-GB"/>
        </w:rPr>
      </w:pPr>
      <w:ins w:id="35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"dob</w:t>
        </w:r>
        <w:proofErr w:type="gramStart"/>
        <w:r w:rsidRPr="00056870">
          <w:rPr>
            <w:lang w:val="en-GB"/>
          </w:rPr>
          <w:t>" :</w:t>
        </w:r>
        <w:proofErr w:type="gramEnd"/>
        <w:r w:rsidRPr="00056870">
          <w:rPr>
            <w:lang w:val="en-GB"/>
          </w:rPr>
          <w:t xml:space="preserve"> 1993</w:t>
        </w:r>
      </w:ins>
    </w:p>
    <w:p w14:paraId="35FDD0CA" w14:textId="77777777" w:rsidR="00056870" w:rsidRPr="00056870" w:rsidRDefault="00056870" w:rsidP="00056870">
      <w:pPr>
        <w:rPr>
          <w:ins w:id="36" w:author="Peddi Naga Divya" w:date="2021-08-12T11:33:00Z"/>
          <w:lang w:val="en-GB"/>
        </w:rPr>
      </w:pPr>
      <w:ins w:id="37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},</w:t>
        </w:r>
      </w:ins>
    </w:p>
    <w:p w14:paraId="653FAC4C" w14:textId="77777777" w:rsidR="00056870" w:rsidRPr="00056870" w:rsidRDefault="00056870" w:rsidP="00056870">
      <w:pPr>
        <w:rPr>
          <w:ins w:id="38" w:author="Peddi Naga Divya" w:date="2021-08-12T11:33:00Z"/>
          <w:lang w:val="en-GB"/>
        </w:rPr>
      </w:pPr>
      <w:ins w:id="39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];</w:t>
        </w:r>
      </w:ins>
    </w:p>
    <w:p w14:paraId="56C1D46C" w14:textId="77777777" w:rsidR="00056870" w:rsidRPr="00056870" w:rsidRDefault="00056870" w:rsidP="00056870">
      <w:pPr>
        <w:rPr>
          <w:ins w:id="40" w:author="Peddi Naga Divya" w:date="2021-08-12T11:33:00Z"/>
          <w:lang w:val="en-GB"/>
        </w:rPr>
      </w:pPr>
    </w:p>
    <w:p w14:paraId="64FF13E4" w14:textId="77777777" w:rsidR="00056870" w:rsidRPr="00056870" w:rsidRDefault="00056870" w:rsidP="00056870">
      <w:pPr>
        <w:rPr>
          <w:ins w:id="41" w:author="Peddi Naga Divya" w:date="2021-08-12T11:33:00Z"/>
          <w:lang w:val="en-GB"/>
        </w:rPr>
      </w:pPr>
      <w:ins w:id="42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alert(</w:t>
        </w:r>
        <w:proofErr w:type="spellStart"/>
        <w:r w:rsidRPr="00056870">
          <w:rPr>
            <w:lang w:val="en-GB"/>
          </w:rPr>
          <w:t>myBTS</w:t>
        </w:r>
        <w:proofErr w:type="spellEnd"/>
        <w:r w:rsidRPr="00056870">
          <w:rPr>
            <w:lang w:val="en-GB"/>
          </w:rPr>
          <w:t>[0</w:t>
        </w:r>
        <w:proofErr w:type="gramStart"/>
        <w:r w:rsidRPr="00056870">
          <w:rPr>
            <w:lang w:val="en-GB"/>
          </w:rPr>
          <w:t>].dob</w:t>
        </w:r>
        <w:proofErr w:type="gramEnd"/>
        <w:r w:rsidRPr="00056870">
          <w:rPr>
            <w:lang w:val="en-GB"/>
          </w:rPr>
          <w:t>);</w:t>
        </w:r>
      </w:ins>
    </w:p>
    <w:p w14:paraId="28AAF7CF" w14:textId="77777777" w:rsidR="00056870" w:rsidRPr="00056870" w:rsidRDefault="00056870" w:rsidP="00056870">
      <w:pPr>
        <w:rPr>
          <w:ins w:id="43" w:author="Peddi Naga Divya" w:date="2021-08-12T11:33:00Z"/>
          <w:lang w:val="en-GB"/>
        </w:rPr>
      </w:pPr>
      <w:ins w:id="44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alert(</w:t>
        </w:r>
        <w:proofErr w:type="spellStart"/>
        <w:proofErr w:type="gramStart"/>
        <w:r w:rsidRPr="00056870">
          <w:rPr>
            <w:lang w:val="en-GB"/>
          </w:rPr>
          <w:t>myBTS</w:t>
        </w:r>
        <w:proofErr w:type="spellEnd"/>
        <w:r w:rsidRPr="00056870">
          <w:rPr>
            <w:lang w:val="en-GB"/>
          </w:rPr>
          <w:t>[</w:t>
        </w:r>
        <w:proofErr w:type="gramEnd"/>
        <w:r w:rsidRPr="00056870">
          <w:rPr>
            <w:lang w:val="en-GB"/>
          </w:rPr>
          <w:t xml:space="preserve">2].name + " " + " born in " + " " + </w:t>
        </w:r>
        <w:proofErr w:type="spellStart"/>
        <w:r w:rsidRPr="00056870">
          <w:rPr>
            <w:lang w:val="en-GB"/>
          </w:rPr>
          <w:t>myBTS</w:t>
        </w:r>
        <w:proofErr w:type="spellEnd"/>
        <w:r w:rsidRPr="00056870">
          <w:rPr>
            <w:lang w:val="en-GB"/>
          </w:rPr>
          <w:t>[2].dob);</w:t>
        </w:r>
      </w:ins>
    </w:p>
    <w:p w14:paraId="41F17BD8" w14:textId="77777777" w:rsidR="00056870" w:rsidRPr="00056870" w:rsidRDefault="00056870" w:rsidP="00056870">
      <w:pPr>
        <w:rPr>
          <w:ins w:id="45" w:author="Peddi Naga Divya" w:date="2021-08-12T11:33:00Z"/>
          <w:lang w:val="en-GB"/>
        </w:rPr>
      </w:pPr>
    </w:p>
    <w:p w14:paraId="6828D76C" w14:textId="77777777" w:rsidR="00056870" w:rsidRPr="00056870" w:rsidRDefault="00056870" w:rsidP="00056870">
      <w:pPr>
        <w:rPr>
          <w:ins w:id="46" w:author="Peddi Naga Divya" w:date="2021-08-12T11:33:00Z"/>
          <w:lang w:val="en-GB"/>
        </w:rPr>
      </w:pPr>
    </w:p>
    <w:p w14:paraId="01DD2ECB" w14:textId="77777777" w:rsidR="00056870" w:rsidRPr="00056870" w:rsidRDefault="00056870" w:rsidP="00056870">
      <w:pPr>
        <w:rPr>
          <w:ins w:id="47" w:author="Peddi Naga Divya" w:date="2021-08-12T11:33:00Z"/>
          <w:lang w:val="en-GB"/>
        </w:rPr>
      </w:pPr>
      <w:ins w:id="48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var bts2 = {</w:t>
        </w:r>
      </w:ins>
    </w:p>
    <w:p w14:paraId="1D58CC15" w14:textId="77777777" w:rsidR="00056870" w:rsidRPr="00056870" w:rsidRDefault="00056870" w:rsidP="00056870">
      <w:pPr>
        <w:rPr>
          <w:ins w:id="49" w:author="Peddi Naga Divya" w:date="2021-08-12T11:33:00Z"/>
          <w:lang w:val="en-GB"/>
        </w:rPr>
      </w:pPr>
      <w:ins w:id="50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"name</w:t>
        </w:r>
        <w:proofErr w:type="gramStart"/>
        <w:r w:rsidRPr="00056870">
          <w:rPr>
            <w:lang w:val="en-GB"/>
          </w:rPr>
          <w:t>" :</w:t>
        </w:r>
        <w:proofErr w:type="gramEnd"/>
        <w:r w:rsidRPr="00056870">
          <w:rPr>
            <w:lang w:val="en-GB"/>
          </w:rPr>
          <w:t xml:space="preserve"> "BTS",</w:t>
        </w:r>
      </w:ins>
    </w:p>
    <w:p w14:paraId="729A0D28" w14:textId="77777777" w:rsidR="00056870" w:rsidRPr="00056870" w:rsidRDefault="00056870" w:rsidP="00056870">
      <w:pPr>
        <w:rPr>
          <w:ins w:id="51" w:author="Peddi Naga Divya" w:date="2021-08-12T11:33:00Z"/>
          <w:lang w:val="en-GB"/>
        </w:rPr>
      </w:pPr>
      <w:ins w:id="52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"</w:t>
        </w:r>
        <w:proofErr w:type="spellStart"/>
        <w:r w:rsidRPr="00056870">
          <w:rPr>
            <w:lang w:val="en-GB"/>
          </w:rPr>
          <w:t>concertLocations</w:t>
        </w:r>
        <w:proofErr w:type="spellEnd"/>
        <w:proofErr w:type="gramStart"/>
        <w:r w:rsidRPr="00056870">
          <w:rPr>
            <w:lang w:val="en-GB"/>
          </w:rPr>
          <w:t>" :</w:t>
        </w:r>
        <w:proofErr w:type="gramEnd"/>
        <w:r w:rsidRPr="00056870">
          <w:rPr>
            <w:lang w:val="en-GB"/>
          </w:rPr>
          <w:t xml:space="preserve"> [</w:t>
        </w:r>
      </w:ins>
    </w:p>
    <w:p w14:paraId="1AF7ABF9" w14:textId="77777777" w:rsidR="00056870" w:rsidRPr="00056870" w:rsidRDefault="00056870" w:rsidP="00056870">
      <w:pPr>
        <w:rPr>
          <w:ins w:id="53" w:author="Peddi Naga Divya" w:date="2021-08-12T11:33:00Z"/>
          <w:lang w:val="en-GB"/>
        </w:rPr>
      </w:pPr>
    </w:p>
    <w:p w14:paraId="2A8D2D6D" w14:textId="77777777" w:rsidR="00056870" w:rsidRPr="00056870" w:rsidRDefault="00056870" w:rsidP="00056870">
      <w:pPr>
        <w:rPr>
          <w:ins w:id="54" w:author="Peddi Naga Divya" w:date="2021-08-12T11:33:00Z"/>
          <w:lang w:val="en-GB"/>
        </w:rPr>
      </w:pPr>
      <w:ins w:id="55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{</w:t>
        </w:r>
      </w:ins>
    </w:p>
    <w:p w14:paraId="05146A65" w14:textId="77777777" w:rsidR="00056870" w:rsidRPr="00056870" w:rsidRDefault="00056870" w:rsidP="00056870">
      <w:pPr>
        <w:rPr>
          <w:ins w:id="56" w:author="Peddi Naga Divya" w:date="2021-08-12T11:33:00Z"/>
          <w:lang w:val="en-GB"/>
        </w:rPr>
      </w:pPr>
      <w:ins w:id="57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"</w:t>
        </w:r>
        <w:proofErr w:type="spellStart"/>
        <w:r w:rsidRPr="00056870">
          <w:rPr>
            <w:lang w:val="en-GB"/>
          </w:rPr>
          <w:t>locationName</w:t>
        </w:r>
        <w:proofErr w:type="spellEnd"/>
        <w:proofErr w:type="gramStart"/>
        <w:r w:rsidRPr="00056870">
          <w:rPr>
            <w:lang w:val="en-GB"/>
          </w:rPr>
          <w:t>" :</w:t>
        </w:r>
        <w:proofErr w:type="gramEnd"/>
        <w:r w:rsidRPr="00056870">
          <w:rPr>
            <w:lang w:val="en-GB"/>
          </w:rPr>
          <w:t xml:space="preserve"> "Chicago",</w:t>
        </w:r>
      </w:ins>
    </w:p>
    <w:p w14:paraId="7B425637" w14:textId="77777777" w:rsidR="00056870" w:rsidRPr="00056870" w:rsidRDefault="00056870" w:rsidP="00056870">
      <w:pPr>
        <w:rPr>
          <w:ins w:id="58" w:author="Peddi Naga Divya" w:date="2021-08-12T11:33:00Z"/>
          <w:lang w:val="en-GB"/>
        </w:rPr>
      </w:pPr>
      <w:ins w:id="59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"year</w:t>
        </w:r>
        <w:proofErr w:type="gramStart"/>
        <w:r w:rsidRPr="00056870">
          <w:rPr>
            <w:lang w:val="en-GB"/>
          </w:rPr>
          <w:t>" :</w:t>
        </w:r>
        <w:proofErr w:type="gramEnd"/>
        <w:r w:rsidRPr="00056870">
          <w:rPr>
            <w:lang w:val="en-GB"/>
          </w:rPr>
          <w:t xml:space="preserve"> 2017</w:t>
        </w:r>
        <w:r w:rsidRPr="00056870">
          <w:rPr>
            <w:lang w:val="en-GB"/>
          </w:rPr>
          <w:tab/>
        </w:r>
      </w:ins>
    </w:p>
    <w:p w14:paraId="3AF27EA8" w14:textId="77777777" w:rsidR="00056870" w:rsidRPr="00056870" w:rsidRDefault="00056870" w:rsidP="00056870">
      <w:pPr>
        <w:rPr>
          <w:ins w:id="60" w:author="Peddi Naga Divya" w:date="2021-08-12T11:33:00Z"/>
          <w:lang w:val="en-GB"/>
        </w:rPr>
      </w:pPr>
      <w:ins w:id="61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},</w:t>
        </w:r>
      </w:ins>
    </w:p>
    <w:p w14:paraId="03F1C47B" w14:textId="77777777" w:rsidR="00056870" w:rsidRPr="00056870" w:rsidRDefault="00056870" w:rsidP="00056870">
      <w:pPr>
        <w:rPr>
          <w:ins w:id="62" w:author="Peddi Naga Divya" w:date="2021-08-12T11:33:00Z"/>
          <w:lang w:val="en-GB"/>
        </w:rPr>
      </w:pPr>
      <w:ins w:id="63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{</w:t>
        </w:r>
      </w:ins>
    </w:p>
    <w:p w14:paraId="6D0B672A" w14:textId="77777777" w:rsidR="00056870" w:rsidRPr="00056870" w:rsidRDefault="00056870" w:rsidP="00056870">
      <w:pPr>
        <w:rPr>
          <w:ins w:id="64" w:author="Peddi Naga Divya" w:date="2021-08-12T11:33:00Z"/>
          <w:lang w:val="en-GB"/>
        </w:rPr>
      </w:pPr>
      <w:ins w:id="65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"</w:t>
        </w:r>
        <w:proofErr w:type="spellStart"/>
        <w:r w:rsidRPr="00056870">
          <w:rPr>
            <w:lang w:val="en-GB"/>
          </w:rPr>
          <w:t>locationName</w:t>
        </w:r>
        <w:proofErr w:type="spellEnd"/>
        <w:proofErr w:type="gramStart"/>
        <w:r w:rsidRPr="00056870">
          <w:rPr>
            <w:lang w:val="en-GB"/>
          </w:rPr>
          <w:t>" :</w:t>
        </w:r>
        <w:proofErr w:type="gramEnd"/>
        <w:r w:rsidRPr="00056870">
          <w:rPr>
            <w:lang w:val="en-GB"/>
          </w:rPr>
          <w:t xml:space="preserve"> "Wembley",</w:t>
        </w:r>
      </w:ins>
    </w:p>
    <w:p w14:paraId="6981B735" w14:textId="77777777" w:rsidR="00056870" w:rsidRPr="00056870" w:rsidRDefault="00056870" w:rsidP="00056870">
      <w:pPr>
        <w:rPr>
          <w:ins w:id="66" w:author="Peddi Naga Divya" w:date="2021-08-12T11:33:00Z"/>
          <w:lang w:val="en-GB"/>
        </w:rPr>
      </w:pPr>
      <w:ins w:id="67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"year</w:t>
        </w:r>
        <w:proofErr w:type="gramStart"/>
        <w:r w:rsidRPr="00056870">
          <w:rPr>
            <w:lang w:val="en-GB"/>
          </w:rPr>
          <w:t>" :</w:t>
        </w:r>
        <w:proofErr w:type="gramEnd"/>
        <w:r w:rsidRPr="00056870">
          <w:rPr>
            <w:lang w:val="en-GB"/>
          </w:rPr>
          <w:t xml:space="preserve"> 2018</w:t>
        </w:r>
        <w:r w:rsidRPr="00056870">
          <w:rPr>
            <w:lang w:val="en-GB"/>
          </w:rPr>
          <w:tab/>
        </w:r>
      </w:ins>
    </w:p>
    <w:p w14:paraId="305E5D52" w14:textId="77777777" w:rsidR="00056870" w:rsidRPr="00056870" w:rsidRDefault="00056870" w:rsidP="00056870">
      <w:pPr>
        <w:rPr>
          <w:ins w:id="68" w:author="Peddi Naga Divya" w:date="2021-08-12T11:33:00Z"/>
          <w:lang w:val="en-GB"/>
        </w:rPr>
      </w:pPr>
      <w:ins w:id="69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},</w:t>
        </w:r>
      </w:ins>
    </w:p>
    <w:p w14:paraId="2F2EF04D" w14:textId="77777777" w:rsidR="00056870" w:rsidRPr="00056870" w:rsidRDefault="00056870" w:rsidP="00056870">
      <w:pPr>
        <w:rPr>
          <w:ins w:id="70" w:author="Peddi Naga Divya" w:date="2021-08-12T11:33:00Z"/>
          <w:lang w:val="en-GB"/>
        </w:rPr>
      </w:pPr>
    </w:p>
    <w:p w14:paraId="36C587D3" w14:textId="77777777" w:rsidR="00056870" w:rsidRPr="00056870" w:rsidRDefault="00056870" w:rsidP="00056870">
      <w:pPr>
        <w:rPr>
          <w:ins w:id="71" w:author="Peddi Naga Divya" w:date="2021-08-12T11:33:00Z"/>
          <w:lang w:val="en-GB"/>
        </w:rPr>
      </w:pPr>
      <w:ins w:id="72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{</w:t>
        </w:r>
      </w:ins>
    </w:p>
    <w:p w14:paraId="52F878ED" w14:textId="77777777" w:rsidR="00056870" w:rsidRPr="00056870" w:rsidRDefault="00056870" w:rsidP="00056870">
      <w:pPr>
        <w:rPr>
          <w:ins w:id="73" w:author="Peddi Naga Divya" w:date="2021-08-12T11:33:00Z"/>
          <w:lang w:val="en-GB"/>
        </w:rPr>
      </w:pPr>
      <w:ins w:id="74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"</w:t>
        </w:r>
        <w:proofErr w:type="spellStart"/>
        <w:r w:rsidRPr="00056870">
          <w:rPr>
            <w:lang w:val="en-GB"/>
          </w:rPr>
          <w:t>locationName</w:t>
        </w:r>
        <w:proofErr w:type="spellEnd"/>
        <w:proofErr w:type="gramStart"/>
        <w:r w:rsidRPr="00056870">
          <w:rPr>
            <w:lang w:val="en-GB"/>
          </w:rPr>
          <w:t>" :</w:t>
        </w:r>
        <w:proofErr w:type="gramEnd"/>
        <w:r w:rsidRPr="00056870">
          <w:rPr>
            <w:lang w:val="en-GB"/>
          </w:rPr>
          <w:t xml:space="preserve"> "Japan",</w:t>
        </w:r>
      </w:ins>
    </w:p>
    <w:p w14:paraId="2143FCAF" w14:textId="77777777" w:rsidR="00056870" w:rsidRPr="00056870" w:rsidRDefault="00056870" w:rsidP="00056870">
      <w:pPr>
        <w:rPr>
          <w:ins w:id="75" w:author="Peddi Naga Divya" w:date="2021-08-12T11:33:00Z"/>
          <w:lang w:val="en-GB"/>
        </w:rPr>
      </w:pPr>
      <w:ins w:id="76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"year</w:t>
        </w:r>
        <w:proofErr w:type="gramStart"/>
        <w:r w:rsidRPr="00056870">
          <w:rPr>
            <w:lang w:val="en-GB"/>
          </w:rPr>
          <w:t>" :</w:t>
        </w:r>
        <w:proofErr w:type="gramEnd"/>
        <w:r w:rsidRPr="00056870">
          <w:rPr>
            <w:lang w:val="en-GB"/>
          </w:rPr>
          <w:t xml:space="preserve"> 2016</w:t>
        </w:r>
        <w:r w:rsidRPr="00056870">
          <w:rPr>
            <w:lang w:val="en-GB"/>
          </w:rPr>
          <w:tab/>
        </w:r>
      </w:ins>
    </w:p>
    <w:p w14:paraId="48417E38" w14:textId="77777777" w:rsidR="00056870" w:rsidRPr="00056870" w:rsidRDefault="00056870" w:rsidP="00056870">
      <w:pPr>
        <w:rPr>
          <w:ins w:id="77" w:author="Peddi Naga Divya" w:date="2021-08-12T11:33:00Z"/>
          <w:lang w:val="en-GB"/>
        </w:rPr>
      </w:pPr>
      <w:ins w:id="78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}</w:t>
        </w:r>
      </w:ins>
    </w:p>
    <w:p w14:paraId="13941079" w14:textId="77777777" w:rsidR="00056870" w:rsidRPr="00056870" w:rsidRDefault="00056870" w:rsidP="00056870">
      <w:pPr>
        <w:rPr>
          <w:ins w:id="79" w:author="Peddi Naga Divya" w:date="2021-08-12T11:33:00Z"/>
          <w:lang w:val="en-GB"/>
        </w:rPr>
      </w:pPr>
      <w:ins w:id="80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]</w:t>
        </w:r>
      </w:ins>
    </w:p>
    <w:p w14:paraId="1F2C745C" w14:textId="0F74F7AC" w:rsidR="00AA5818" w:rsidRDefault="00056870" w:rsidP="00056870">
      <w:pPr>
        <w:rPr>
          <w:ins w:id="81" w:author="Peddi Naga Divya" w:date="2021-08-12T14:10:00Z"/>
          <w:lang w:val="en-GB"/>
        </w:rPr>
      </w:pPr>
      <w:ins w:id="82" w:author="Peddi Naga Divya" w:date="2021-08-12T11:33:00Z">
        <w:r w:rsidRPr="00056870">
          <w:rPr>
            <w:lang w:val="en-GB"/>
          </w:rPr>
          <w:tab/>
        </w:r>
        <w:r w:rsidRPr="00056870">
          <w:rPr>
            <w:lang w:val="en-GB"/>
          </w:rPr>
          <w:tab/>
          <w:t>};</w:t>
        </w:r>
      </w:ins>
    </w:p>
    <w:p w14:paraId="154E479F" w14:textId="15139B23" w:rsidR="00FE695E" w:rsidRDefault="00FE695E" w:rsidP="00056870">
      <w:pPr>
        <w:rPr>
          <w:ins w:id="83" w:author="Peddi Naga Divya" w:date="2021-08-12T14:10:00Z"/>
          <w:lang w:val="en-GB"/>
        </w:rPr>
      </w:pPr>
      <w:ins w:id="84" w:author="Peddi Naga Divya" w:date="2021-08-12T14:10:00Z">
        <w:r>
          <w:rPr>
            <w:lang w:val="en-GB"/>
          </w:rPr>
          <w:t>Json:</w:t>
        </w:r>
      </w:ins>
    </w:p>
    <w:p w14:paraId="2C33502E" w14:textId="2FE58D1C" w:rsidR="00FE695E" w:rsidRDefault="00FE695E" w:rsidP="00056870">
      <w:pPr>
        <w:rPr>
          <w:ins w:id="85" w:author="Peddi Naga Divya" w:date="2021-08-12T14:10:00Z"/>
          <w:lang w:val="en-GB"/>
        </w:rPr>
      </w:pPr>
      <w:ins w:id="86" w:author="Peddi Naga Divya" w:date="2021-08-12T14:10:00Z">
        <w:r>
          <w:rPr>
            <w:lang w:val="en-GB"/>
          </w:rPr>
          <w:t>Primitive datatypes and Collections</w:t>
        </w:r>
      </w:ins>
    </w:p>
    <w:p w14:paraId="14632E89" w14:textId="52236E90" w:rsidR="00FE695E" w:rsidRDefault="00FE695E" w:rsidP="00056870">
      <w:pPr>
        <w:rPr>
          <w:ins w:id="87" w:author="Peddi Naga Divya" w:date="2021-08-12T14:10:00Z"/>
          <w:lang w:val="en-GB"/>
        </w:rPr>
      </w:pPr>
      <w:ins w:id="88" w:author="Peddi Naga Divya" w:date="2021-08-12T14:10:00Z">
        <w:r>
          <w:rPr>
            <w:lang w:val="en-GB"/>
          </w:rPr>
          <w:t>Such as string, number, Boolean and null values</w:t>
        </w:r>
      </w:ins>
    </w:p>
    <w:p w14:paraId="34557BC1" w14:textId="68FE9E83" w:rsidR="00FE695E" w:rsidRDefault="00FE695E" w:rsidP="00056870">
      <w:pPr>
        <w:rPr>
          <w:ins w:id="89" w:author="Peddi Naga Divya" w:date="2021-08-12T14:12:00Z"/>
          <w:lang w:val="en-GB"/>
        </w:rPr>
      </w:pPr>
      <w:ins w:id="90" w:author="Peddi Naga Divya" w:date="2021-08-12T14:10:00Z">
        <w:r>
          <w:rPr>
            <w:lang w:val="en-GB"/>
          </w:rPr>
          <w:t>Objects and arrays can also be the val</w:t>
        </w:r>
      </w:ins>
      <w:ins w:id="91" w:author="Peddi Naga Divya" w:date="2021-08-12T14:11:00Z">
        <w:r>
          <w:rPr>
            <w:lang w:val="en-GB"/>
          </w:rPr>
          <w:t>ues</w:t>
        </w:r>
      </w:ins>
    </w:p>
    <w:p w14:paraId="0B13F3A4" w14:textId="1D7F33B0" w:rsidR="00151CB4" w:rsidRDefault="00151CB4" w:rsidP="00056870">
      <w:pPr>
        <w:rPr>
          <w:ins w:id="92" w:author="Peddi Naga Divya" w:date="2021-08-12T14:12:00Z"/>
          <w:lang w:val="en-GB"/>
        </w:rPr>
      </w:pPr>
      <w:ins w:id="93" w:author="Peddi Naga Divya" w:date="2021-08-12T14:12:00Z">
        <w:r>
          <w:rPr>
            <w:lang w:val="en-GB"/>
          </w:rPr>
          <w:t xml:space="preserve">Some data </w:t>
        </w:r>
      </w:ins>
      <w:proofErr w:type="spellStart"/>
      <w:ins w:id="94" w:author="Peddi Naga Divya" w:date="2021-08-12T14:13:00Z">
        <w:r w:rsidR="00203D72">
          <w:rPr>
            <w:lang w:val="en-GB"/>
          </w:rPr>
          <w:t>types</w:t>
        </w:r>
      </w:ins>
      <w:ins w:id="95" w:author="Peddi Naga Divya" w:date="2021-08-12T14:12:00Z">
        <w:r>
          <w:rPr>
            <w:lang w:val="en-GB"/>
          </w:rPr>
          <w:t>is</w:t>
        </w:r>
        <w:proofErr w:type="spellEnd"/>
        <w:r>
          <w:rPr>
            <w:lang w:val="en-GB"/>
          </w:rPr>
          <w:t xml:space="preserve"> not included in json such as </w:t>
        </w:r>
        <w:proofErr w:type="spellStart"/>
        <w:proofErr w:type="gramStart"/>
        <w:r>
          <w:rPr>
            <w:lang w:val="en-GB"/>
          </w:rPr>
          <w:t>map,</w:t>
        </w:r>
        <w:r w:rsidR="00B35A65">
          <w:rPr>
            <w:lang w:val="en-GB"/>
          </w:rPr>
          <w:t>regular</w:t>
        </w:r>
        <w:proofErr w:type="spellEnd"/>
        <w:proofErr w:type="gramEnd"/>
        <w:r w:rsidR="00B35A65">
          <w:rPr>
            <w:lang w:val="en-GB"/>
          </w:rPr>
          <w:t xml:space="preserve"> expressions, </w:t>
        </w:r>
      </w:ins>
      <w:ins w:id="96" w:author="Peddi Naga Divya" w:date="2021-08-12T14:13:00Z">
        <w:r w:rsidR="00203D72">
          <w:rPr>
            <w:lang w:val="en-GB"/>
          </w:rPr>
          <w:t xml:space="preserve">functions and </w:t>
        </w:r>
      </w:ins>
      <w:ins w:id="97" w:author="Peddi Naga Divya" w:date="2021-08-12T14:12:00Z">
        <w:r w:rsidR="00B35A65">
          <w:rPr>
            <w:lang w:val="en-GB"/>
          </w:rPr>
          <w:t>undefined</w:t>
        </w:r>
      </w:ins>
    </w:p>
    <w:p w14:paraId="7CEFA341" w14:textId="3C86F28E" w:rsidR="00B35A65" w:rsidRDefault="00E35D8E" w:rsidP="00056870">
      <w:pPr>
        <w:rPr>
          <w:ins w:id="98" w:author="Peddi Naga Divya" w:date="2021-08-12T14:29:00Z"/>
          <w:lang w:val="en-GB"/>
        </w:rPr>
      </w:pPr>
      <w:ins w:id="99" w:author="Peddi Naga Divya" w:date="2021-08-12T14:29:00Z">
        <w:r>
          <w:rPr>
            <w:lang w:val="en-GB"/>
          </w:rPr>
          <w:t>Json Schema:</w:t>
        </w:r>
      </w:ins>
    </w:p>
    <w:p w14:paraId="20141073" w14:textId="61A18FA0" w:rsidR="00E35D8E" w:rsidRDefault="00E35D8E" w:rsidP="00056870">
      <w:pPr>
        <w:rPr>
          <w:ins w:id="100" w:author="Peddi Naga Divya" w:date="2021-08-12T14:29:00Z"/>
          <w:lang w:val="en-GB"/>
        </w:rPr>
      </w:pPr>
      <w:ins w:id="101" w:author="Peddi Naga Divya" w:date="2021-08-12T14:29:00Z">
        <w:r>
          <w:rPr>
            <w:lang w:val="en-GB"/>
          </w:rPr>
          <w:t xml:space="preserve">Overall json data design </w:t>
        </w:r>
      </w:ins>
    </w:p>
    <w:p w14:paraId="0E0FE384" w14:textId="1297F222" w:rsidR="005F2C30" w:rsidRDefault="005F2C30" w:rsidP="00056870">
      <w:pPr>
        <w:rPr>
          <w:ins w:id="102" w:author="Peddi Naga Divya" w:date="2021-08-12T14:29:00Z"/>
          <w:lang w:val="en-GB"/>
        </w:rPr>
      </w:pPr>
    </w:p>
    <w:p w14:paraId="6A30B826" w14:textId="1D961D41" w:rsidR="005F2C30" w:rsidRDefault="005F2C30" w:rsidP="00056870">
      <w:pPr>
        <w:rPr>
          <w:ins w:id="103" w:author="Peddi Naga Divya" w:date="2021-08-12T14:30:00Z"/>
          <w:lang w:val="en-GB"/>
        </w:rPr>
      </w:pPr>
      <w:ins w:id="104" w:author="Peddi Naga Divya" w:date="2021-08-12T14:29:00Z">
        <w:r>
          <w:rPr>
            <w:lang w:val="en-GB"/>
          </w:rPr>
          <w:t>It allows the s</w:t>
        </w:r>
      </w:ins>
      <w:ins w:id="105" w:author="Peddi Naga Divya" w:date="2021-08-12T14:30:00Z">
        <w:r>
          <w:rPr>
            <w:lang w:val="en-GB"/>
          </w:rPr>
          <w:t xml:space="preserve">pecific datatypes and </w:t>
        </w:r>
        <w:r w:rsidR="00BF3108">
          <w:rPr>
            <w:lang w:val="en-GB"/>
          </w:rPr>
          <w:t>restrictions on data values</w:t>
        </w:r>
      </w:ins>
    </w:p>
    <w:p w14:paraId="22ED0448" w14:textId="36DA3F34" w:rsidR="00BF3108" w:rsidRDefault="00BF3108" w:rsidP="00056870">
      <w:pPr>
        <w:rPr>
          <w:ins w:id="106" w:author="Peddi Naga Divya" w:date="2021-08-12T14:33:00Z"/>
          <w:lang w:val="en-GB"/>
        </w:rPr>
      </w:pPr>
      <w:ins w:id="107" w:author="Peddi Naga Divya" w:date="2021-08-12T14:30:00Z">
        <w:r>
          <w:rPr>
            <w:lang w:val="en-GB"/>
          </w:rPr>
          <w:t>Json schema files are written in J</w:t>
        </w:r>
        <w:r w:rsidR="0049333B">
          <w:rPr>
            <w:lang w:val="en-GB"/>
          </w:rPr>
          <w:t>son only</w:t>
        </w:r>
      </w:ins>
    </w:p>
    <w:p w14:paraId="6DB77585" w14:textId="4DD27418" w:rsidR="006541DB" w:rsidRDefault="00FA20B5" w:rsidP="00056870">
      <w:pPr>
        <w:rPr>
          <w:ins w:id="108" w:author="Peddi Naga Divya" w:date="2021-08-12T14:33:00Z"/>
          <w:lang w:val="en-GB"/>
        </w:rPr>
      </w:pPr>
      <w:ins w:id="109" w:author="Peddi Naga Divya" w:date="2021-08-12T14:33:00Z">
        <w:r>
          <w:rPr>
            <w:lang w:val="en-GB"/>
          </w:rPr>
          <w:t>Json Validation:</w:t>
        </w:r>
      </w:ins>
    </w:p>
    <w:p w14:paraId="1DBCA77E" w14:textId="723F47F7" w:rsidR="00FA20B5" w:rsidRDefault="00FA20B5" w:rsidP="00056870">
      <w:pPr>
        <w:rPr>
          <w:ins w:id="110" w:author="Peddi Naga Divya" w:date="2021-08-12T14:37:00Z"/>
          <w:lang w:val="en-GB"/>
        </w:rPr>
      </w:pPr>
      <w:ins w:id="111" w:author="Peddi Naga Divya" w:date="2021-08-12T14:34:00Z">
        <w:r>
          <w:rPr>
            <w:lang w:val="en-GB"/>
          </w:rPr>
          <w:t xml:space="preserve">Json data and json schema files both should </w:t>
        </w:r>
      </w:ins>
      <w:ins w:id="112" w:author="Peddi Naga Divya" w:date="2021-08-12T14:37:00Z">
        <w:r w:rsidR="00D71911">
          <w:rPr>
            <w:lang w:val="en-GB"/>
          </w:rPr>
          <w:t>check</w:t>
        </w:r>
      </w:ins>
      <w:ins w:id="113" w:author="Peddi Naga Divya" w:date="2021-08-12T14:34:00Z">
        <w:r>
          <w:rPr>
            <w:lang w:val="en-GB"/>
          </w:rPr>
          <w:t xml:space="preserve"> against each other so that we know the data is invalid or valid.</w:t>
        </w:r>
      </w:ins>
    </w:p>
    <w:p w14:paraId="00B8C472" w14:textId="4272221F" w:rsidR="00D71911" w:rsidRDefault="00307C7C" w:rsidP="00056870">
      <w:pPr>
        <w:rPr>
          <w:ins w:id="114" w:author="Peddi Naga Divya" w:date="2021-08-12T14:38:00Z"/>
          <w:lang w:val="en-GB"/>
        </w:rPr>
      </w:pPr>
      <w:ins w:id="115" w:author="Peddi Naga Divya" w:date="2021-08-12T14:38:00Z">
        <w:r>
          <w:rPr>
            <w:lang w:val="en-GB"/>
          </w:rPr>
          <w:t xml:space="preserve">Declaration of </w:t>
        </w:r>
      </w:ins>
      <w:ins w:id="116" w:author="Peddi Naga Divya" w:date="2021-08-12T14:41:00Z">
        <w:r w:rsidR="00D41822">
          <w:rPr>
            <w:lang w:val="en-GB"/>
          </w:rPr>
          <w:t>schema</w:t>
        </w:r>
      </w:ins>
      <w:ins w:id="117" w:author="Peddi Naga Divya" w:date="2021-08-12T14:38:00Z">
        <w:r>
          <w:rPr>
            <w:lang w:val="en-GB"/>
          </w:rPr>
          <w:t>:</w:t>
        </w:r>
      </w:ins>
    </w:p>
    <w:p w14:paraId="7E89FA19" w14:textId="73F30286" w:rsidR="00307C7C" w:rsidRDefault="00307C7C" w:rsidP="00056870">
      <w:pPr>
        <w:rPr>
          <w:ins w:id="118" w:author="Peddi Naga Divya" w:date="2021-08-12T14:38:00Z"/>
          <w:lang w:val="en-GB"/>
        </w:rPr>
      </w:pPr>
      <w:ins w:id="119" w:author="Peddi Naga Divya" w:date="2021-08-12T14:38:00Z">
        <w:r>
          <w:rPr>
            <w:lang w:val="en-GB"/>
          </w:rPr>
          <w:t>Include ‘$schema’ as keyword in the file</w:t>
        </w:r>
        <w:r w:rsidR="00674E68">
          <w:rPr>
            <w:lang w:val="en-GB"/>
          </w:rPr>
          <w:t xml:space="preserve"> to declare as it is schema</w:t>
        </w:r>
      </w:ins>
    </w:p>
    <w:p w14:paraId="4CB4B3AF" w14:textId="734DB001" w:rsidR="00674E68" w:rsidRDefault="00674E68" w:rsidP="00056870">
      <w:pPr>
        <w:rPr>
          <w:ins w:id="120" w:author="Peddi Naga Divya" w:date="2021-08-12T14:39:00Z"/>
          <w:lang w:val="en-GB"/>
        </w:rPr>
      </w:pPr>
      <w:ins w:id="121" w:author="Peddi Naga Divya" w:date="2021-08-12T14:39:00Z">
        <w:r>
          <w:rPr>
            <w:lang w:val="en-GB"/>
          </w:rPr>
          <w:t>{</w:t>
        </w:r>
      </w:ins>
    </w:p>
    <w:p w14:paraId="06661C6A" w14:textId="0DAA69BD" w:rsidR="00674E68" w:rsidRDefault="00674E68" w:rsidP="00056870">
      <w:pPr>
        <w:rPr>
          <w:ins w:id="122" w:author="Peddi Naga Divya" w:date="2021-08-12T14:41:00Z"/>
          <w:lang w:val="en-GB"/>
        </w:rPr>
      </w:pPr>
      <w:ins w:id="123" w:author="Peddi Naga Divya" w:date="2021-08-12T14:39:00Z">
        <w:r>
          <w:rPr>
            <w:lang w:val="en-GB"/>
          </w:rPr>
          <w:t>“$schema</w:t>
        </w:r>
        <w:proofErr w:type="gramStart"/>
        <w:r>
          <w:rPr>
            <w:lang w:val="en-GB"/>
          </w:rPr>
          <w:t>” :</w:t>
        </w:r>
        <w:proofErr w:type="gramEnd"/>
        <w:r>
          <w:rPr>
            <w:lang w:val="en-GB"/>
          </w:rPr>
          <w:t xml:space="preserve"> “</w:t>
        </w:r>
      </w:ins>
      <w:ins w:id="124" w:author="Peddi Naga Divya" w:date="2021-08-12T14:41:00Z">
        <w:r w:rsidR="00606E9D">
          <w:rPr>
            <w:lang w:val="en-GB"/>
          </w:rPr>
          <w:t>link”</w:t>
        </w:r>
      </w:ins>
    </w:p>
    <w:p w14:paraId="5DA72C55" w14:textId="0B71E09C" w:rsidR="00606E9D" w:rsidRDefault="00606E9D" w:rsidP="00056870">
      <w:pPr>
        <w:rPr>
          <w:ins w:id="125" w:author="Peddi Naga Divya" w:date="2021-08-12T14:41:00Z"/>
          <w:lang w:val="en-GB"/>
        </w:rPr>
      </w:pPr>
      <w:ins w:id="126" w:author="Peddi Naga Divya" w:date="2021-08-12T14:41:00Z">
        <w:r>
          <w:rPr>
            <w:lang w:val="en-GB"/>
          </w:rPr>
          <w:t>}</w:t>
        </w:r>
      </w:ins>
    </w:p>
    <w:p w14:paraId="2AC26E9B" w14:textId="25F25D0C" w:rsidR="00606E9D" w:rsidRDefault="00D41822" w:rsidP="00056870">
      <w:pPr>
        <w:rPr>
          <w:ins w:id="127" w:author="Peddi Naga Divya" w:date="2021-08-12T14:41:00Z"/>
          <w:lang w:val="en-GB"/>
        </w:rPr>
      </w:pPr>
      <w:ins w:id="128" w:author="Peddi Naga Divya" w:date="2021-08-12T14:41:00Z">
        <w:r>
          <w:rPr>
            <w:lang w:val="en-GB"/>
          </w:rPr>
          <w:t>Schema Meta-data:</w:t>
        </w:r>
      </w:ins>
    </w:p>
    <w:p w14:paraId="08A0D0FC" w14:textId="1668307D" w:rsidR="00D41822" w:rsidRDefault="00D41822" w:rsidP="00056870">
      <w:pPr>
        <w:rPr>
          <w:ins w:id="129" w:author="Peddi Naga Divya" w:date="2021-08-12T14:41:00Z"/>
          <w:lang w:val="en-GB"/>
        </w:rPr>
      </w:pPr>
      <w:ins w:id="130" w:author="Peddi Naga Divya" w:date="2021-08-12T14:41:00Z">
        <w:r>
          <w:rPr>
            <w:lang w:val="en-GB"/>
          </w:rPr>
          <w:t xml:space="preserve">Should include: </w:t>
        </w:r>
      </w:ins>
    </w:p>
    <w:p w14:paraId="6EA5261E" w14:textId="5B94C813" w:rsidR="002345A1" w:rsidRDefault="002345A1" w:rsidP="00056870">
      <w:pPr>
        <w:rPr>
          <w:ins w:id="131" w:author="Peddi Naga Divya" w:date="2021-08-12T14:42:00Z"/>
          <w:lang w:val="en-GB"/>
        </w:rPr>
      </w:pPr>
      <w:ins w:id="132" w:author="Peddi Naga Divya" w:date="2021-08-12T14:41:00Z">
        <w:r>
          <w:rPr>
            <w:lang w:val="en-GB"/>
          </w:rPr>
          <w:t>Title and description ke</w:t>
        </w:r>
      </w:ins>
      <w:ins w:id="133" w:author="Peddi Naga Divya" w:date="2021-08-12T14:42:00Z">
        <w:r>
          <w:rPr>
            <w:lang w:val="en-GB"/>
          </w:rPr>
          <w:t>y/value pairs:</w:t>
        </w:r>
      </w:ins>
    </w:p>
    <w:p w14:paraId="75CC653A" w14:textId="6A89FAE5" w:rsidR="002345A1" w:rsidRDefault="002345A1" w:rsidP="00056870">
      <w:pPr>
        <w:rPr>
          <w:ins w:id="134" w:author="Peddi Naga Divya" w:date="2021-08-12T14:42:00Z"/>
          <w:lang w:val="en-GB"/>
        </w:rPr>
      </w:pPr>
      <w:ins w:id="135" w:author="Peddi Naga Divya" w:date="2021-08-12T14:42:00Z">
        <w:r>
          <w:rPr>
            <w:lang w:val="en-GB"/>
          </w:rPr>
          <w:t>{</w:t>
        </w:r>
      </w:ins>
    </w:p>
    <w:p w14:paraId="4A6B0D70" w14:textId="0BD4CE14" w:rsidR="002345A1" w:rsidRDefault="002345A1" w:rsidP="00056870">
      <w:pPr>
        <w:rPr>
          <w:ins w:id="136" w:author="Peddi Naga Divya" w:date="2021-08-12T14:42:00Z"/>
          <w:lang w:val="en-GB"/>
        </w:rPr>
      </w:pPr>
      <w:ins w:id="137" w:author="Peddi Naga Divya" w:date="2021-08-12T14:42:00Z">
        <w:r>
          <w:rPr>
            <w:lang w:val="en-GB"/>
          </w:rPr>
          <w:t>“$schema”: “</w:t>
        </w:r>
        <w:r w:rsidR="00A844C4">
          <w:rPr>
            <w:lang w:val="en-GB"/>
          </w:rPr>
          <w:t>link”,</w:t>
        </w:r>
      </w:ins>
    </w:p>
    <w:p w14:paraId="7DF285E4" w14:textId="5F617F11" w:rsidR="00A844C4" w:rsidRDefault="00A844C4" w:rsidP="00056870">
      <w:pPr>
        <w:rPr>
          <w:ins w:id="138" w:author="Peddi Naga Divya" w:date="2021-08-12T14:42:00Z"/>
          <w:lang w:val="en-GB"/>
        </w:rPr>
      </w:pPr>
      <w:ins w:id="139" w:author="Peddi Naga Divya" w:date="2021-08-12T14:42:00Z">
        <w:r>
          <w:rPr>
            <w:lang w:val="en-GB"/>
          </w:rPr>
          <w:t>“title</w:t>
        </w:r>
        <w:proofErr w:type="gramStart"/>
        <w:r>
          <w:rPr>
            <w:lang w:val="en-GB"/>
          </w:rPr>
          <w:t>” :</w:t>
        </w:r>
        <w:proofErr w:type="gramEnd"/>
        <w:r>
          <w:rPr>
            <w:lang w:val="en-GB"/>
          </w:rPr>
          <w:t xml:space="preserve"> “Weather Report”,</w:t>
        </w:r>
      </w:ins>
    </w:p>
    <w:p w14:paraId="3A549082" w14:textId="78567392" w:rsidR="00A844C4" w:rsidRDefault="00A844C4" w:rsidP="00056870">
      <w:pPr>
        <w:rPr>
          <w:ins w:id="140" w:author="Peddi Naga Divya" w:date="2021-08-12T14:43:00Z"/>
          <w:lang w:val="en-GB"/>
        </w:rPr>
      </w:pPr>
      <w:ins w:id="141" w:author="Peddi Naga Divya" w:date="2021-08-12T14:42:00Z">
        <w:r>
          <w:rPr>
            <w:lang w:val="en-GB"/>
          </w:rPr>
          <w:t>“Description</w:t>
        </w:r>
        <w:proofErr w:type="gramStart"/>
        <w:r>
          <w:rPr>
            <w:lang w:val="en-GB"/>
          </w:rPr>
          <w:t>” :</w:t>
        </w:r>
        <w:proofErr w:type="gramEnd"/>
        <w:r>
          <w:rPr>
            <w:lang w:val="en-GB"/>
          </w:rPr>
          <w:t xml:space="preserve"> “Checking the w</w:t>
        </w:r>
      </w:ins>
      <w:ins w:id="142" w:author="Peddi Naga Divya" w:date="2021-08-12T14:43:00Z">
        <w:r>
          <w:rPr>
            <w:lang w:val="en-GB"/>
          </w:rPr>
          <w:t xml:space="preserve">eather conditions of </w:t>
        </w:r>
        <w:proofErr w:type="spellStart"/>
        <w:r>
          <w:rPr>
            <w:lang w:val="en-GB"/>
          </w:rPr>
          <w:t>uk</w:t>
        </w:r>
        <w:proofErr w:type="spellEnd"/>
        <w:r>
          <w:rPr>
            <w:lang w:val="en-GB"/>
          </w:rPr>
          <w:t>”</w:t>
        </w:r>
      </w:ins>
    </w:p>
    <w:p w14:paraId="279C97AF" w14:textId="683F6E52" w:rsidR="00A844C4" w:rsidRDefault="00A844C4" w:rsidP="00056870">
      <w:pPr>
        <w:rPr>
          <w:ins w:id="143" w:author="Peddi Naga Divya" w:date="2021-08-12T14:46:00Z"/>
          <w:lang w:val="en-GB"/>
        </w:rPr>
      </w:pPr>
      <w:ins w:id="144" w:author="Peddi Naga Divya" w:date="2021-08-12T14:43:00Z">
        <w:r>
          <w:rPr>
            <w:lang w:val="en-GB"/>
          </w:rPr>
          <w:t>}</w:t>
        </w:r>
      </w:ins>
    </w:p>
    <w:p w14:paraId="64783400" w14:textId="6D56F8E9" w:rsidR="00163F37" w:rsidRDefault="00225E90" w:rsidP="00056870">
      <w:pPr>
        <w:rPr>
          <w:ins w:id="145" w:author="Peddi Naga Divya" w:date="2021-08-12T14:47:00Z"/>
          <w:lang w:val="en-GB"/>
        </w:rPr>
      </w:pPr>
      <w:ins w:id="146" w:author="Peddi Naga Divya" w:date="2021-08-12T14:47:00Z">
        <w:r>
          <w:rPr>
            <w:lang w:val="en-GB"/>
          </w:rPr>
          <w:t>Structuring Data:</w:t>
        </w:r>
      </w:ins>
    </w:p>
    <w:p w14:paraId="3C97ECF8" w14:textId="48969BF7" w:rsidR="00225E90" w:rsidRDefault="00225E90" w:rsidP="00056870">
      <w:pPr>
        <w:rPr>
          <w:ins w:id="147" w:author="Peddi Naga Divya" w:date="2021-08-12T14:47:00Z"/>
          <w:lang w:val="en-GB"/>
        </w:rPr>
      </w:pPr>
      <w:ins w:id="148" w:author="Peddi Naga Divya" w:date="2021-08-12T14:47:00Z">
        <w:r>
          <w:rPr>
            <w:lang w:val="en-GB"/>
          </w:rPr>
          <w:t>We need to include type, properties and array items</w:t>
        </w:r>
      </w:ins>
      <w:ins w:id="149" w:author="Peddi Naga Divya" w:date="2021-08-12T15:14:00Z">
        <w:r w:rsidR="004D22AD">
          <w:rPr>
            <w:lang w:val="en-GB"/>
          </w:rPr>
          <w:t>, data items</w:t>
        </w:r>
      </w:ins>
      <w:ins w:id="150" w:author="Peddi Naga Divya" w:date="2021-08-12T14:47:00Z">
        <w:r>
          <w:rPr>
            <w:lang w:val="en-GB"/>
          </w:rPr>
          <w:t>:</w:t>
        </w:r>
      </w:ins>
    </w:p>
    <w:p w14:paraId="6323B535" w14:textId="3FE0CC84" w:rsidR="00824DB8" w:rsidRDefault="00824DB8" w:rsidP="00056870">
      <w:pPr>
        <w:rPr>
          <w:ins w:id="151" w:author="Peddi Naga Divya" w:date="2021-08-12T14:47:00Z"/>
          <w:lang w:val="en-GB"/>
        </w:rPr>
      </w:pPr>
      <w:ins w:id="152" w:author="Peddi Naga Divya" w:date="2021-08-12T14:47:00Z">
        <w:r>
          <w:rPr>
            <w:lang w:val="en-GB"/>
          </w:rPr>
          <w:t>Data types: which data type of the json object,</w:t>
        </w:r>
      </w:ins>
    </w:p>
    <w:p w14:paraId="5EBCE670" w14:textId="608B8A0E" w:rsidR="00A45D0A" w:rsidRDefault="00824DB8" w:rsidP="00056870">
      <w:pPr>
        <w:rPr>
          <w:ins w:id="153" w:author="Peddi Naga Divya" w:date="2021-08-12T14:48:00Z"/>
          <w:lang w:val="en-GB"/>
        </w:rPr>
      </w:pPr>
      <w:ins w:id="154" w:author="Peddi Naga Divya" w:date="2021-08-12T14:47:00Z">
        <w:r>
          <w:rPr>
            <w:lang w:val="en-GB"/>
          </w:rPr>
          <w:t>Obje</w:t>
        </w:r>
      </w:ins>
      <w:ins w:id="155" w:author="Peddi Naga Divya" w:date="2021-08-12T14:48:00Z">
        <w:r>
          <w:rPr>
            <w:lang w:val="en-GB"/>
          </w:rPr>
          <w:t xml:space="preserve">ct properties: </w:t>
        </w:r>
        <w:r w:rsidR="00A45D0A">
          <w:rPr>
            <w:lang w:val="en-GB"/>
          </w:rPr>
          <w:t>which Element’s</w:t>
        </w:r>
        <w:r>
          <w:rPr>
            <w:lang w:val="en-GB"/>
          </w:rPr>
          <w:t xml:space="preserve"> </w:t>
        </w:r>
        <w:r w:rsidR="00A45D0A">
          <w:rPr>
            <w:lang w:val="en-GB"/>
          </w:rPr>
          <w:t>properties(attributes) should be present for the object,</w:t>
        </w:r>
      </w:ins>
    </w:p>
    <w:p w14:paraId="643C209D" w14:textId="2CEF00CD" w:rsidR="00A45D0A" w:rsidRDefault="00A45D0A" w:rsidP="00056870">
      <w:pPr>
        <w:rPr>
          <w:ins w:id="156" w:author="Peddi Naga Divya" w:date="2021-08-12T15:14:00Z"/>
          <w:lang w:val="en-GB"/>
        </w:rPr>
      </w:pPr>
      <w:ins w:id="157" w:author="Peddi Naga Divya" w:date="2021-08-12T14:48:00Z">
        <w:r>
          <w:rPr>
            <w:lang w:val="en-GB"/>
          </w:rPr>
          <w:t>Array items: Whi</w:t>
        </w:r>
      </w:ins>
      <w:ins w:id="158" w:author="Peddi Naga Divya" w:date="2021-08-12T14:49:00Z">
        <w:r>
          <w:rPr>
            <w:lang w:val="en-GB"/>
          </w:rPr>
          <w:t>ch elements need to be</w:t>
        </w:r>
        <w:r w:rsidR="001B551D">
          <w:rPr>
            <w:lang w:val="en-GB"/>
          </w:rPr>
          <w:t xml:space="preserve"> in an array.</w:t>
        </w:r>
      </w:ins>
    </w:p>
    <w:p w14:paraId="67FE7709" w14:textId="77777777" w:rsidR="002A5280" w:rsidRDefault="002A5280" w:rsidP="00056870">
      <w:pPr>
        <w:rPr>
          <w:ins w:id="159" w:author="Peddi Naga Divya" w:date="2021-08-12T14:48:00Z"/>
          <w:lang w:val="en-GB"/>
        </w:rPr>
      </w:pPr>
    </w:p>
    <w:p w14:paraId="5897DCFE" w14:textId="77777777" w:rsidR="00A45D0A" w:rsidRDefault="00A45D0A" w:rsidP="00056870">
      <w:pPr>
        <w:rPr>
          <w:ins w:id="160" w:author="Peddi Naga Divya" w:date="2021-08-12T14:38:00Z"/>
          <w:lang w:val="en-GB"/>
        </w:rPr>
      </w:pPr>
    </w:p>
    <w:p w14:paraId="7E085DF4" w14:textId="77777777" w:rsidR="00307C7C" w:rsidRDefault="00307C7C" w:rsidP="00056870">
      <w:pPr>
        <w:rPr>
          <w:ins w:id="161" w:author="Peddi Naga Divya" w:date="2021-08-12T14:34:00Z"/>
          <w:lang w:val="en-GB"/>
        </w:rPr>
      </w:pPr>
    </w:p>
    <w:p w14:paraId="0CAAF00B" w14:textId="77777777" w:rsidR="00FA20B5" w:rsidRDefault="00FA20B5" w:rsidP="00056870">
      <w:pPr>
        <w:rPr>
          <w:ins w:id="162" w:author="Peddi Naga Divya" w:date="2021-08-12T14:11:00Z"/>
          <w:lang w:val="en-GB"/>
        </w:rPr>
      </w:pPr>
    </w:p>
    <w:p w14:paraId="5F76D008" w14:textId="2035C175" w:rsidR="00FE695E" w:rsidRDefault="004D22AD" w:rsidP="00056870">
      <w:pPr>
        <w:rPr>
          <w:ins w:id="163" w:author="Peddi Naga Divya" w:date="2021-08-12T15:15:00Z"/>
          <w:lang w:val="en-GB"/>
        </w:rPr>
      </w:pPr>
      <w:ins w:id="164" w:author="Peddi Naga Divya" w:date="2021-08-12T15:14:00Z">
        <w:r>
          <w:rPr>
            <w:lang w:val="en-GB"/>
          </w:rPr>
          <w:t>“typ</w:t>
        </w:r>
      </w:ins>
      <w:ins w:id="165" w:author="Peddi Naga Divya" w:date="2021-08-12T15:15:00Z">
        <w:r>
          <w:rPr>
            <w:lang w:val="en-GB"/>
          </w:rPr>
          <w:t>e</w:t>
        </w:r>
        <w:proofErr w:type="gramStart"/>
        <w:r>
          <w:rPr>
            <w:lang w:val="en-GB"/>
          </w:rPr>
          <w:t>” :</w:t>
        </w:r>
        <w:proofErr w:type="gramEnd"/>
        <w:r>
          <w:rPr>
            <w:lang w:val="en-GB"/>
          </w:rPr>
          <w:t xml:space="preserve"> “object”,</w:t>
        </w:r>
      </w:ins>
    </w:p>
    <w:p w14:paraId="494B59BB" w14:textId="260D0680" w:rsidR="004D22AD" w:rsidRDefault="004D22AD" w:rsidP="00056870">
      <w:pPr>
        <w:rPr>
          <w:ins w:id="166" w:author="Peddi Naga Divya" w:date="2021-08-12T15:16:00Z"/>
          <w:lang w:val="en-GB"/>
        </w:rPr>
      </w:pPr>
      <w:ins w:id="167" w:author="Peddi Naga Divya" w:date="2021-08-12T15:15:00Z">
        <w:r>
          <w:rPr>
            <w:lang w:val="en-GB"/>
          </w:rPr>
          <w:t>“</w:t>
        </w:r>
      </w:ins>
      <w:ins w:id="168" w:author="Peddi Naga Divya" w:date="2021-08-13T11:53:00Z">
        <w:r w:rsidR="00990C73">
          <w:rPr>
            <w:lang w:val="en-GB"/>
          </w:rPr>
          <w:t>properties</w:t>
        </w:r>
      </w:ins>
      <w:proofErr w:type="gramStart"/>
      <w:ins w:id="169" w:author="Peddi Naga Divya" w:date="2021-08-12T15:15:00Z">
        <w:r>
          <w:rPr>
            <w:lang w:val="en-GB"/>
          </w:rPr>
          <w:t>” :</w:t>
        </w:r>
        <w:proofErr w:type="gramEnd"/>
        <w:r>
          <w:rPr>
            <w:lang w:val="en-GB"/>
          </w:rPr>
          <w:t xml:space="preserve"> {</w:t>
        </w:r>
      </w:ins>
      <w:ins w:id="170" w:author="Peddi Naga Divya" w:date="2021-08-12T15:16:00Z">
        <w:r w:rsidR="00AD1B9C">
          <w:rPr>
            <w:lang w:val="en-GB"/>
          </w:rPr>
          <w:t xml:space="preserve"> </w:t>
        </w:r>
        <w:r w:rsidR="00235503">
          <w:rPr>
            <w:lang w:val="en-GB"/>
          </w:rPr>
          <w:t xml:space="preserve">“type” : “array” , </w:t>
        </w:r>
      </w:ins>
    </w:p>
    <w:p w14:paraId="1BB22AC6" w14:textId="68A98BA6" w:rsidR="00DD4532" w:rsidRDefault="00235503" w:rsidP="00FA6BD1">
      <w:pPr>
        <w:rPr>
          <w:ins w:id="171" w:author="Peddi Naga Divya" w:date="2021-08-12T15:25:00Z"/>
          <w:lang w:val="en-GB"/>
        </w:rPr>
      </w:pPr>
      <w:ins w:id="172" w:author="Peddi Naga Divya" w:date="2021-08-12T15:16:00Z">
        <w:r>
          <w:rPr>
            <w:lang w:val="en-GB"/>
          </w:rPr>
          <w:t>“</w:t>
        </w:r>
      </w:ins>
      <w:ins w:id="173" w:author="Peddi Naga Divya" w:date="2021-08-13T11:53:00Z">
        <w:r w:rsidR="00990C73">
          <w:rPr>
            <w:lang w:val="en-GB"/>
          </w:rPr>
          <w:t>items</w:t>
        </w:r>
      </w:ins>
      <w:proofErr w:type="gramStart"/>
      <w:ins w:id="174" w:author="Peddi Naga Divya" w:date="2021-08-12T15:16:00Z">
        <w:r>
          <w:rPr>
            <w:lang w:val="en-GB"/>
          </w:rPr>
          <w:t>” :</w:t>
        </w:r>
        <w:proofErr w:type="gramEnd"/>
        <w:r>
          <w:rPr>
            <w:lang w:val="en-GB"/>
          </w:rPr>
          <w:t xml:space="preserve"> {</w:t>
        </w:r>
      </w:ins>
      <w:ins w:id="175" w:author="Peddi Naga Divya" w:date="2021-08-12T15:17:00Z">
        <w:r>
          <w:rPr>
            <w:lang w:val="en-GB"/>
          </w:rPr>
          <w:t xml:space="preserve"> </w:t>
        </w:r>
        <w:r w:rsidR="00DD4532">
          <w:rPr>
            <w:lang w:val="en-GB"/>
          </w:rPr>
          <w:t xml:space="preserve">“id” : </w:t>
        </w:r>
      </w:ins>
      <w:ins w:id="176" w:author="Peddi Naga Divya" w:date="2021-08-12T15:20:00Z">
        <w:r w:rsidR="007D198A">
          <w:rPr>
            <w:lang w:val="en-GB"/>
          </w:rPr>
          <w:t>{ “type” :</w:t>
        </w:r>
      </w:ins>
      <w:ins w:id="177" w:author="Peddi Naga Divya" w:date="2021-08-12T15:17:00Z">
        <w:r w:rsidR="00DD4532">
          <w:rPr>
            <w:lang w:val="en-GB"/>
          </w:rPr>
          <w:t>“string”</w:t>
        </w:r>
      </w:ins>
      <w:ins w:id="178" w:author="Peddi Naga Divya" w:date="2021-08-12T15:20:00Z">
        <w:r w:rsidR="007D198A">
          <w:rPr>
            <w:lang w:val="en-GB"/>
          </w:rPr>
          <w:t>}</w:t>
        </w:r>
      </w:ins>
      <w:ins w:id="179" w:author="Peddi Naga Divya" w:date="2021-08-12T15:17:00Z">
        <w:r w:rsidR="00DD4532">
          <w:rPr>
            <w:lang w:val="en-GB"/>
          </w:rPr>
          <w:t>, ”title” :</w:t>
        </w:r>
      </w:ins>
      <w:ins w:id="180" w:author="Peddi Naga Divya" w:date="2021-08-12T15:20:00Z">
        <w:r w:rsidR="007D198A">
          <w:rPr>
            <w:lang w:val="en-GB"/>
          </w:rPr>
          <w:t>{“type” :</w:t>
        </w:r>
      </w:ins>
      <w:ins w:id="181" w:author="Peddi Naga Divya" w:date="2021-08-12T15:17:00Z">
        <w:r w:rsidR="00DD4532">
          <w:rPr>
            <w:lang w:val="en-GB"/>
          </w:rPr>
          <w:t xml:space="preserve"> “string”</w:t>
        </w:r>
      </w:ins>
      <w:ins w:id="182" w:author="Peddi Naga Divya" w:date="2021-08-12T15:20:00Z">
        <w:r w:rsidR="007D198A">
          <w:rPr>
            <w:lang w:val="en-GB"/>
          </w:rPr>
          <w:t>}</w:t>
        </w:r>
      </w:ins>
      <w:ins w:id="183" w:author="Peddi Naga Divya" w:date="2021-08-12T15:17:00Z">
        <w:r w:rsidR="00DD4532">
          <w:rPr>
            <w:lang w:val="en-GB"/>
          </w:rPr>
          <w:t>, “</w:t>
        </w:r>
        <w:proofErr w:type="spellStart"/>
        <w:r w:rsidR="001B28FF">
          <w:rPr>
            <w:lang w:val="en-GB"/>
          </w:rPr>
          <w:t>desc</w:t>
        </w:r>
        <w:proofErr w:type="spellEnd"/>
        <w:r w:rsidR="001B28FF">
          <w:rPr>
            <w:lang w:val="en-GB"/>
          </w:rPr>
          <w:t xml:space="preserve">” : </w:t>
        </w:r>
      </w:ins>
      <w:ins w:id="184" w:author="Peddi Naga Divya" w:date="2021-08-12T15:20:00Z">
        <w:r w:rsidR="007D198A">
          <w:rPr>
            <w:lang w:val="en-GB"/>
          </w:rPr>
          <w:t xml:space="preserve">{“type” : </w:t>
        </w:r>
      </w:ins>
      <w:ins w:id="185" w:author="Peddi Naga Divya" w:date="2021-08-12T15:17:00Z">
        <w:r w:rsidR="001B28FF">
          <w:rPr>
            <w:lang w:val="en-GB"/>
          </w:rPr>
          <w:t>“string”</w:t>
        </w:r>
      </w:ins>
      <w:ins w:id="186" w:author="Peddi Naga Divya" w:date="2021-08-12T15:20:00Z">
        <w:r w:rsidR="007D198A">
          <w:rPr>
            <w:lang w:val="en-GB"/>
          </w:rPr>
          <w:t>}</w:t>
        </w:r>
      </w:ins>
      <w:ins w:id="187" w:author="Peddi Naga Divya" w:date="2021-08-12T15:17:00Z">
        <w:r w:rsidR="001B28FF">
          <w:rPr>
            <w:lang w:val="en-GB"/>
          </w:rPr>
          <w:t xml:space="preserve">,  </w:t>
        </w:r>
        <w:r w:rsidR="001B28FF">
          <w:rPr>
            <w:lang w:val="en-GB"/>
          </w:rPr>
          <w:br/>
        </w:r>
      </w:ins>
      <w:ins w:id="188" w:author="Peddi Naga Divya" w:date="2021-08-12T15:18:00Z">
        <w:r w:rsidR="001B28FF">
          <w:rPr>
            <w:lang w:val="en-GB"/>
          </w:rPr>
          <w:t xml:space="preserve">                            </w:t>
        </w:r>
        <w:proofErr w:type="spellStart"/>
        <w:r w:rsidR="001B28FF">
          <w:rPr>
            <w:lang w:val="en-GB"/>
          </w:rPr>
          <w:t>isAvailable</w:t>
        </w:r>
        <w:proofErr w:type="spellEnd"/>
        <w:r w:rsidR="001B28FF">
          <w:rPr>
            <w:lang w:val="en-GB"/>
          </w:rPr>
          <w:t xml:space="preserve">: </w:t>
        </w:r>
      </w:ins>
      <w:ins w:id="189" w:author="Peddi Naga Divya" w:date="2021-08-12T15:20:00Z">
        <w:r w:rsidR="007D198A">
          <w:rPr>
            <w:lang w:val="en-GB"/>
          </w:rPr>
          <w:t xml:space="preserve">{“type” : </w:t>
        </w:r>
      </w:ins>
      <w:ins w:id="190" w:author="Peddi Naga Divya" w:date="2021-08-12T15:18:00Z">
        <w:r w:rsidR="001B28FF">
          <w:rPr>
            <w:lang w:val="en-GB"/>
          </w:rPr>
          <w:t>“Boolean”</w:t>
        </w:r>
      </w:ins>
      <w:ins w:id="191" w:author="Peddi Naga Divya" w:date="2021-08-12T15:20:00Z">
        <w:r w:rsidR="007D198A">
          <w:rPr>
            <w:lang w:val="en-GB"/>
          </w:rPr>
          <w:t>}</w:t>
        </w:r>
      </w:ins>
      <w:ins w:id="192" w:author="Peddi Naga Divya" w:date="2021-08-12T15:18:00Z">
        <w:r w:rsidR="001B28FF">
          <w:rPr>
            <w:lang w:val="en-GB"/>
          </w:rPr>
          <w:t>,</w:t>
        </w:r>
        <w:r w:rsidR="00D04EA9">
          <w:rPr>
            <w:lang w:val="en-GB"/>
          </w:rPr>
          <w:t xml:space="preserve"> “year” : </w:t>
        </w:r>
      </w:ins>
      <w:ins w:id="193" w:author="Peddi Naga Divya" w:date="2021-08-12T15:21:00Z">
        <w:r w:rsidR="00FA6BD1">
          <w:rPr>
            <w:lang w:val="en-GB"/>
          </w:rPr>
          <w:t xml:space="preserve">{“type”: </w:t>
        </w:r>
      </w:ins>
      <w:ins w:id="194" w:author="Peddi Naga Divya" w:date="2021-08-12T15:19:00Z">
        <w:r w:rsidR="004D415B">
          <w:rPr>
            <w:lang w:val="en-GB"/>
          </w:rPr>
          <w:t>“</w:t>
        </w:r>
      </w:ins>
      <w:ins w:id="195" w:author="Peddi Naga Divya" w:date="2021-08-12T15:18:00Z">
        <w:r w:rsidR="00D04EA9">
          <w:rPr>
            <w:lang w:val="en-GB"/>
          </w:rPr>
          <w:t>number</w:t>
        </w:r>
      </w:ins>
      <w:ins w:id="196" w:author="Peddi Naga Divya" w:date="2021-08-12T15:19:00Z">
        <w:r w:rsidR="004D415B">
          <w:rPr>
            <w:lang w:val="en-GB"/>
          </w:rPr>
          <w:t>”</w:t>
        </w:r>
      </w:ins>
      <w:ins w:id="197" w:author="Peddi Naga Divya" w:date="2021-08-12T15:21:00Z">
        <w:r w:rsidR="00FA6BD1">
          <w:rPr>
            <w:lang w:val="en-GB"/>
          </w:rPr>
          <w:t>}</w:t>
        </w:r>
      </w:ins>
      <w:ins w:id="198" w:author="Peddi Naga Divya" w:date="2021-08-12T15:19:00Z">
        <w:r w:rsidR="004D415B">
          <w:rPr>
            <w:lang w:val="en-GB"/>
          </w:rPr>
          <w:t>,</w:t>
        </w:r>
      </w:ins>
      <w:ins w:id="199" w:author="Peddi Naga Divya" w:date="2021-08-12T15:21:00Z">
        <w:r w:rsidR="00FA6BD1">
          <w:rPr>
            <w:lang w:val="en-GB"/>
          </w:rPr>
          <w:t xml:space="preserve"> </w:t>
        </w:r>
        <w:r w:rsidR="006A0986">
          <w:rPr>
            <w:lang w:val="en-GB"/>
          </w:rPr>
          <w:t xml:space="preserve">“album” : </w:t>
        </w:r>
      </w:ins>
      <w:ins w:id="200" w:author="Peddi Naga Divya" w:date="2021-08-12T15:22:00Z">
        <w:r w:rsidR="00B8468C">
          <w:rPr>
            <w:lang w:val="en-GB"/>
          </w:rPr>
          <w:t>{</w:t>
        </w:r>
      </w:ins>
      <w:ins w:id="201" w:author="Peddi Naga Divya" w:date="2021-08-12T15:19:00Z">
        <w:r w:rsidR="003B1D3F">
          <w:rPr>
            <w:lang w:val="en-GB"/>
          </w:rPr>
          <w:t>“type” : “</w:t>
        </w:r>
      </w:ins>
      <w:ins w:id="202" w:author="Peddi Naga Divya" w:date="2021-08-12T15:22:00Z">
        <w:r w:rsidR="006A0986">
          <w:rPr>
            <w:lang w:val="en-GB"/>
          </w:rPr>
          <w:t>array</w:t>
        </w:r>
      </w:ins>
      <w:ins w:id="203" w:author="Peddi Naga Divya" w:date="2021-08-12T15:19:00Z">
        <w:r w:rsidR="003B1D3F">
          <w:rPr>
            <w:lang w:val="en-GB"/>
          </w:rPr>
          <w:t>”,</w:t>
        </w:r>
      </w:ins>
      <w:ins w:id="204" w:author="Peddi Naga Divya" w:date="2021-08-12T15:22:00Z">
        <w:r w:rsidR="00B8468C">
          <w:rPr>
            <w:lang w:val="en-GB"/>
          </w:rPr>
          <w:t xml:space="preserve"> “items” : {“ty</w:t>
        </w:r>
      </w:ins>
      <w:ins w:id="205" w:author="Peddi Naga Divya" w:date="2021-08-12T15:23:00Z">
        <w:r w:rsidR="00943857">
          <w:rPr>
            <w:lang w:val="en-GB"/>
          </w:rPr>
          <w:t>pe” : “</w:t>
        </w:r>
        <w:proofErr w:type="spellStart"/>
        <w:r w:rsidR="00943857">
          <w:rPr>
            <w:lang w:val="en-GB"/>
          </w:rPr>
          <w:t>object”</w:t>
        </w:r>
        <w:r w:rsidR="0099797F">
          <w:rPr>
            <w:lang w:val="en-GB"/>
          </w:rPr>
          <w:t>,”properties</w:t>
        </w:r>
        <w:proofErr w:type="spellEnd"/>
        <w:r w:rsidR="0099797F">
          <w:rPr>
            <w:lang w:val="en-GB"/>
          </w:rPr>
          <w:t xml:space="preserve">” : </w:t>
        </w:r>
        <w:r w:rsidR="001763CE">
          <w:rPr>
            <w:lang w:val="en-GB"/>
          </w:rPr>
          <w:t>{ “title</w:t>
        </w:r>
      </w:ins>
      <w:ins w:id="206" w:author="Peddi Naga Divya" w:date="2021-08-12T15:24:00Z">
        <w:r w:rsidR="001763CE">
          <w:rPr>
            <w:lang w:val="en-GB"/>
          </w:rPr>
          <w:t xml:space="preserve">” : {“type” : “string”}, “year” : </w:t>
        </w:r>
        <w:r w:rsidR="00760C0D">
          <w:rPr>
            <w:lang w:val="en-GB"/>
          </w:rPr>
          <w:t xml:space="preserve">{“type” :  </w:t>
        </w:r>
        <w:r w:rsidR="001763CE">
          <w:rPr>
            <w:lang w:val="en-GB"/>
          </w:rPr>
          <w:t>“number”</w:t>
        </w:r>
      </w:ins>
      <w:ins w:id="207" w:author="Peddi Naga Divya" w:date="2021-08-12T15:19:00Z">
        <w:r w:rsidR="003B1D3F">
          <w:rPr>
            <w:lang w:val="en-GB"/>
          </w:rPr>
          <w:t xml:space="preserve"> </w:t>
        </w:r>
      </w:ins>
      <w:ins w:id="208" w:author="Peddi Naga Divya" w:date="2021-08-12T15:17:00Z">
        <w:r w:rsidR="00DD4532">
          <w:rPr>
            <w:lang w:val="en-GB"/>
          </w:rPr>
          <w:t>},</w:t>
        </w:r>
      </w:ins>
    </w:p>
    <w:p w14:paraId="337B268D" w14:textId="2FADBBE9" w:rsidR="00D00DC3" w:rsidRDefault="00D00DC3" w:rsidP="00FA6BD1">
      <w:pPr>
        <w:rPr>
          <w:ins w:id="209" w:author="Peddi Naga Divya" w:date="2021-08-12T15:25:00Z"/>
          <w:lang w:val="en-GB"/>
        </w:rPr>
      </w:pPr>
      <w:ins w:id="210" w:author="Peddi Naga Divya" w:date="2021-08-12T15:25:00Z">
        <w:r>
          <w:rPr>
            <w:lang w:val="en-GB"/>
          </w:rPr>
          <w:t>}</w:t>
        </w:r>
      </w:ins>
    </w:p>
    <w:p w14:paraId="370EB702" w14:textId="7F537617" w:rsidR="00D00DC3" w:rsidRDefault="00D00DC3" w:rsidP="00FA6BD1">
      <w:pPr>
        <w:rPr>
          <w:ins w:id="211" w:author="Peddi Naga Divya" w:date="2021-08-12T15:25:00Z"/>
          <w:lang w:val="en-GB"/>
        </w:rPr>
      </w:pPr>
      <w:ins w:id="212" w:author="Peddi Naga Divya" w:date="2021-08-12T15:25:00Z">
        <w:r>
          <w:rPr>
            <w:lang w:val="en-GB"/>
          </w:rPr>
          <w:t>}</w:t>
        </w:r>
      </w:ins>
    </w:p>
    <w:p w14:paraId="3FE6568D" w14:textId="66D85746" w:rsidR="00D00DC3" w:rsidRDefault="00D00DC3" w:rsidP="00FA6BD1">
      <w:pPr>
        <w:rPr>
          <w:ins w:id="213" w:author="Peddi Naga Divya" w:date="2021-08-12T15:25:00Z"/>
          <w:lang w:val="en-GB"/>
        </w:rPr>
      </w:pPr>
      <w:ins w:id="214" w:author="Peddi Naga Divya" w:date="2021-08-12T15:25:00Z">
        <w:r>
          <w:rPr>
            <w:lang w:val="en-GB"/>
          </w:rPr>
          <w:t>}</w:t>
        </w:r>
      </w:ins>
    </w:p>
    <w:p w14:paraId="14990083" w14:textId="5FD697A3" w:rsidR="00D00DC3" w:rsidRDefault="009E104C" w:rsidP="00FA6BD1">
      <w:pPr>
        <w:rPr>
          <w:ins w:id="215" w:author="Peddi Naga Divya" w:date="2021-08-12T15:48:00Z"/>
          <w:lang w:val="en-GB"/>
        </w:rPr>
      </w:pPr>
      <w:ins w:id="216" w:author="Peddi Naga Divya" w:date="2021-08-12T15:25:00Z">
        <w:r>
          <w:rPr>
            <w:lang w:val="en-GB"/>
          </w:rPr>
          <w:t>}</w:t>
        </w:r>
      </w:ins>
    </w:p>
    <w:p w14:paraId="46843696" w14:textId="592EE152" w:rsidR="00840DF7" w:rsidRDefault="00840DF7" w:rsidP="00FA6BD1">
      <w:pPr>
        <w:rPr>
          <w:ins w:id="217" w:author="Peddi Naga Divya" w:date="2021-08-12T15:48:00Z"/>
          <w:lang w:val="en-GB"/>
        </w:rPr>
      </w:pPr>
    </w:p>
    <w:p w14:paraId="7686F5E8" w14:textId="1C3B4281" w:rsidR="00840DF7" w:rsidRPr="009C06B5" w:rsidRDefault="00840DF7" w:rsidP="00FA6BD1">
      <w:pPr>
        <w:rPr>
          <w:ins w:id="218" w:author="Peddi Naga Divya" w:date="2021-08-12T15:48:00Z"/>
          <w:b/>
          <w:bCs/>
          <w:lang w:val="en-GB"/>
          <w:rPrChange w:id="219" w:author="Peddi Naga Divya" w:date="2021-08-12T15:51:00Z">
            <w:rPr>
              <w:ins w:id="220" w:author="Peddi Naga Divya" w:date="2021-08-12T15:48:00Z"/>
              <w:lang w:val="en-GB"/>
            </w:rPr>
          </w:rPrChange>
        </w:rPr>
      </w:pPr>
      <w:ins w:id="221" w:author="Peddi Naga Divya" w:date="2021-08-12T15:48:00Z">
        <w:r w:rsidRPr="009C06B5">
          <w:rPr>
            <w:b/>
            <w:bCs/>
            <w:lang w:val="en-GB"/>
            <w:rPrChange w:id="222" w:author="Peddi Naga Divya" w:date="2021-08-12T15:51:00Z">
              <w:rPr>
                <w:lang w:val="en-GB"/>
              </w:rPr>
            </w:rPrChange>
          </w:rPr>
          <w:t>Json schema restrictions:</w:t>
        </w:r>
      </w:ins>
    </w:p>
    <w:p w14:paraId="2873196B" w14:textId="63352655" w:rsidR="00840DF7" w:rsidRDefault="00702351" w:rsidP="00FA6BD1">
      <w:pPr>
        <w:rPr>
          <w:ins w:id="223" w:author="Peddi Naga Divya" w:date="2021-08-12T15:48:00Z"/>
          <w:lang w:val="en-GB"/>
        </w:rPr>
      </w:pPr>
      <w:ins w:id="224" w:author="Peddi Naga Divya" w:date="2021-08-12T15:48:00Z">
        <w:r>
          <w:rPr>
            <w:lang w:val="en-GB"/>
          </w:rPr>
          <w:t>We can give restrictions on Json Properties or items as follows:</w:t>
        </w:r>
      </w:ins>
    </w:p>
    <w:p w14:paraId="090C82EB" w14:textId="0935CC12" w:rsidR="00702351" w:rsidRDefault="00702351" w:rsidP="00FA6BD1">
      <w:pPr>
        <w:rPr>
          <w:ins w:id="225" w:author="Peddi Naga Divya" w:date="2021-08-12T15:49:00Z"/>
          <w:lang w:val="en-GB"/>
        </w:rPr>
      </w:pPr>
      <w:ins w:id="226" w:author="Peddi Naga Divya" w:date="2021-08-12T15:48:00Z">
        <w:r>
          <w:rPr>
            <w:lang w:val="en-GB"/>
          </w:rPr>
          <w:t>String:</w:t>
        </w:r>
      </w:ins>
      <w:ins w:id="227" w:author="Peddi Naga Divya" w:date="2021-08-12T15:49:00Z">
        <w:r>
          <w:rPr>
            <w:lang w:val="en-GB"/>
          </w:rPr>
          <w:t xml:space="preserve"> </w:t>
        </w:r>
        <w:proofErr w:type="spellStart"/>
        <w:r>
          <w:rPr>
            <w:lang w:val="en-GB"/>
          </w:rPr>
          <w:t>maxLength</w:t>
        </w:r>
        <w:proofErr w:type="spellEnd"/>
        <w:r>
          <w:rPr>
            <w:lang w:val="en-GB"/>
          </w:rPr>
          <w:t xml:space="preserve">, </w:t>
        </w:r>
        <w:proofErr w:type="spellStart"/>
        <w:r>
          <w:rPr>
            <w:lang w:val="en-GB"/>
          </w:rPr>
          <w:t>minLength</w:t>
        </w:r>
        <w:proofErr w:type="spellEnd"/>
        <w:r>
          <w:rPr>
            <w:lang w:val="en-GB"/>
          </w:rPr>
          <w:t xml:space="preserve">, </w:t>
        </w:r>
        <w:proofErr w:type="spellStart"/>
        <w:r w:rsidR="003A1D15">
          <w:rPr>
            <w:lang w:val="en-GB"/>
          </w:rPr>
          <w:t>enum</w:t>
        </w:r>
        <w:proofErr w:type="spellEnd"/>
        <w:r w:rsidR="003A1D15">
          <w:rPr>
            <w:lang w:val="en-GB"/>
          </w:rPr>
          <w:t>, default</w:t>
        </w:r>
        <w:r w:rsidR="000F3145">
          <w:rPr>
            <w:lang w:val="en-GB"/>
          </w:rPr>
          <w:t xml:space="preserve">, pattern </w:t>
        </w:r>
      </w:ins>
    </w:p>
    <w:p w14:paraId="4E29F55E" w14:textId="6FE29425" w:rsidR="003A1D15" w:rsidRDefault="003A1D15" w:rsidP="00FA6BD1">
      <w:pPr>
        <w:rPr>
          <w:ins w:id="228" w:author="Peddi Naga Divya" w:date="2021-08-12T15:50:00Z"/>
          <w:lang w:val="en-GB"/>
        </w:rPr>
      </w:pPr>
      <w:ins w:id="229" w:author="Peddi Naga Divya" w:date="2021-08-12T15:49:00Z">
        <w:r>
          <w:rPr>
            <w:lang w:val="en-GB"/>
          </w:rPr>
          <w:t xml:space="preserve">Number: </w:t>
        </w:r>
        <w:proofErr w:type="spellStart"/>
        <w:r>
          <w:rPr>
            <w:lang w:val="en-GB"/>
          </w:rPr>
          <w:t>maxLength</w:t>
        </w:r>
        <w:proofErr w:type="spellEnd"/>
        <w:r>
          <w:rPr>
            <w:lang w:val="en-GB"/>
          </w:rPr>
          <w:t xml:space="preserve">, </w:t>
        </w:r>
        <w:proofErr w:type="spellStart"/>
        <w:r>
          <w:rPr>
            <w:lang w:val="en-GB"/>
          </w:rPr>
          <w:t>minLength</w:t>
        </w:r>
        <w:proofErr w:type="spellEnd"/>
        <w:r>
          <w:rPr>
            <w:lang w:val="en-GB"/>
          </w:rPr>
          <w:t>, number, pattern, default</w:t>
        </w:r>
      </w:ins>
    </w:p>
    <w:p w14:paraId="625A45D4" w14:textId="6A6FCF75" w:rsidR="000F3145" w:rsidRDefault="000F3145" w:rsidP="00FA6BD1">
      <w:pPr>
        <w:rPr>
          <w:ins w:id="230" w:author="Peddi Naga Divya" w:date="2021-08-12T15:50:00Z"/>
          <w:lang w:val="en-GB"/>
        </w:rPr>
      </w:pPr>
      <w:ins w:id="231" w:author="Peddi Naga Divya" w:date="2021-08-12T15:50:00Z">
        <w:r>
          <w:rPr>
            <w:lang w:val="en-GB"/>
          </w:rPr>
          <w:t>Boolean: default,</w:t>
        </w:r>
      </w:ins>
    </w:p>
    <w:p w14:paraId="5E76B928" w14:textId="42D14FB2" w:rsidR="000F3145" w:rsidRDefault="000F3145" w:rsidP="00FA6BD1">
      <w:pPr>
        <w:rPr>
          <w:ins w:id="232" w:author="Peddi Naga Divya" w:date="2021-08-12T15:50:00Z"/>
          <w:lang w:val="en-GB"/>
        </w:rPr>
      </w:pPr>
      <w:ins w:id="233" w:author="Peddi Naga Divya" w:date="2021-08-12T15:50:00Z">
        <w:r>
          <w:rPr>
            <w:lang w:val="en-GB"/>
          </w:rPr>
          <w:t xml:space="preserve">Object: </w:t>
        </w:r>
        <w:proofErr w:type="spellStart"/>
        <w:r w:rsidR="00BC4D03">
          <w:rPr>
            <w:lang w:val="en-GB"/>
          </w:rPr>
          <w:t>maxProperties</w:t>
        </w:r>
        <w:proofErr w:type="spellEnd"/>
        <w:r w:rsidR="00BC4D03">
          <w:rPr>
            <w:lang w:val="en-GB"/>
          </w:rPr>
          <w:t xml:space="preserve">, </w:t>
        </w:r>
        <w:proofErr w:type="spellStart"/>
        <w:r w:rsidR="00BC4D03">
          <w:rPr>
            <w:lang w:val="en-GB"/>
          </w:rPr>
          <w:t>minProperties</w:t>
        </w:r>
        <w:proofErr w:type="spellEnd"/>
      </w:ins>
    </w:p>
    <w:p w14:paraId="72EB433E" w14:textId="28EDD11C" w:rsidR="00BC4D03" w:rsidRDefault="00BC4D03" w:rsidP="00FA6BD1">
      <w:pPr>
        <w:rPr>
          <w:ins w:id="234" w:author="Peddi Naga Divya" w:date="2021-08-12T15:51:00Z"/>
          <w:lang w:val="en-GB"/>
        </w:rPr>
      </w:pPr>
      <w:ins w:id="235" w:author="Peddi Naga Divya" w:date="2021-08-12T15:50:00Z">
        <w:r>
          <w:rPr>
            <w:lang w:val="en-GB"/>
          </w:rPr>
          <w:t xml:space="preserve">Array: </w:t>
        </w:r>
        <w:proofErr w:type="spellStart"/>
        <w:r>
          <w:rPr>
            <w:lang w:val="en-GB"/>
          </w:rPr>
          <w:t>minItems</w:t>
        </w:r>
        <w:proofErr w:type="spellEnd"/>
        <w:r>
          <w:rPr>
            <w:lang w:val="en-GB"/>
          </w:rPr>
          <w:t xml:space="preserve">, </w:t>
        </w:r>
        <w:proofErr w:type="spellStart"/>
        <w:r>
          <w:rPr>
            <w:lang w:val="en-GB"/>
          </w:rPr>
          <w:t>maxIte</w:t>
        </w:r>
      </w:ins>
      <w:ins w:id="236" w:author="Peddi Naga Divya" w:date="2021-08-12T15:51:00Z">
        <w:r w:rsidR="009C06B5">
          <w:rPr>
            <w:lang w:val="en-GB"/>
          </w:rPr>
          <w:t>ms</w:t>
        </w:r>
        <w:proofErr w:type="spellEnd"/>
      </w:ins>
    </w:p>
    <w:p w14:paraId="467BE767" w14:textId="1A693828" w:rsidR="009C06B5" w:rsidRDefault="009C06B5" w:rsidP="00FA6BD1">
      <w:pPr>
        <w:rPr>
          <w:ins w:id="237" w:author="Peddi Naga Divya" w:date="2021-08-12T15:51:00Z"/>
          <w:lang w:val="en-GB"/>
        </w:rPr>
      </w:pPr>
    </w:p>
    <w:p w14:paraId="519C12EC" w14:textId="2A33F0BD" w:rsidR="009C06B5" w:rsidRDefault="00286F23" w:rsidP="00FA6BD1">
      <w:pPr>
        <w:rPr>
          <w:ins w:id="238" w:author="Peddi Naga Divya" w:date="2021-08-12T15:51:00Z"/>
          <w:lang w:val="en-GB"/>
        </w:rPr>
      </w:pPr>
      <w:ins w:id="239" w:author="Peddi Naga Divya" w:date="2021-08-12T15:51:00Z">
        <w:r>
          <w:rPr>
            <w:lang w:val="en-GB"/>
          </w:rPr>
          <w:t>Example of Json schema restrictions:</w:t>
        </w:r>
      </w:ins>
    </w:p>
    <w:p w14:paraId="25A751C9" w14:textId="5FB18702" w:rsidR="00286F23" w:rsidRDefault="00286F23" w:rsidP="00FA6BD1">
      <w:pPr>
        <w:rPr>
          <w:ins w:id="240" w:author="Peddi Naga Divya" w:date="2021-08-12T15:51:00Z"/>
          <w:lang w:val="en-GB"/>
        </w:rPr>
      </w:pPr>
      <w:ins w:id="241" w:author="Peddi Naga Divya" w:date="2021-08-12T15:51:00Z">
        <w:r>
          <w:rPr>
            <w:lang w:val="en-GB"/>
          </w:rPr>
          <w:t>{</w:t>
        </w:r>
      </w:ins>
    </w:p>
    <w:p w14:paraId="38953D1B" w14:textId="2FBDBB92" w:rsidR="00286F23" w:rsidRDefault="00286F23" w:rsidP="00FA6BD1">
      <w:pPr>
        <w:rPr>
          <w:ins w:id="242" w:author="Peddi Naga Divya" w:date="2021-08-12T15:52:00Z"/>
          <w:lang w:val="en-GB"/>
        </w:rPr>
      </w:pPr>
      <w:ins w:id="243" w:author="Peddi Naga Divya" w:date="2021-08-12T15:51:00Z">
        <w:r>
          <w:rPr>
            <w:lang w:val="en-GB"/>
          </w:rPr>
          <w:t xml:space="preserve"> Properti</w:t>
        </w:r>
      </w:ins>
      <w:ins w:id="244" w:author="Peddi Naga Divya" w:date="2021-08-12T15:52:00Z">
        <w:r>
          <w:rPr>
            <w:lang w:val="en-GB"/>
          </w:rPr>
          <w:t>es: {</w:t>
        </w:r>
      </w:ins>
    </w:p>
    <w:p w14:paraId="1CD19041" w14:textId="1724C06D" w:rsidR="00286F23" w:rsidRDefault="004237E2" w:rsidP="00FA6BD1">
      <w:pPr>
        <w:rPr>
          <w:ins w:id="245" w:author="Peddi Naga Divya" w:date="2021-08-12T15:54:00Z"/>
          <w:lang w:val="en-GB"/>
        </w:rPr>
      </w:pPr>
      <w:ins w:id="246" w:author="Peddi Naga Divya" w:date="2021-08-12T15:52:00Z">
        <w:r>
          <w:rPr>
            <w:lang w:val="en-GB"/>
          </w:rPr>
          <w:t xml:space="preserve"> “position</w:t>
        </w:r>
        <w:proofErr w:type="gramStart"/>
        <w:r>
          <w:rPr>
            <w:lang w:val="en-GB"/>
          </w:rPr>
          <w:t>” :</w:t>
        </w:r>
        <w:proofErr w:type="gramEnd"/>
        <w:r>
          <w:rPr>
            <w:lang w:val="en-GB"/>
          </w:rPr>
          <w:t xml:space="preserve"> {“type” : “string”, </w:t>
        </w:r>
        <w:r w:rsidR="005B6EAC">
          <w:rPr>
            <w:lang w:val="en-GB"/>
          </w:rPr>
          <w:t>“</w:t>
        </w:r>
        <w:proofErr w:type="spellStart"/>
        <w:r>
          <w:rPr>
            <w:lang w:val="en-GB"/>
          </w:rPr>
          <w:t>enum</w:t>
        </w:r>
        <w:proofErr w:type="spellEnd"/>
        <w:r w:rsidR="005B6EAC">
          <w:rPr>
            <w:lang w:val="en-GB"/>
          </w:rPr>
          <w:t>”</w:t>
        </w:r>
        <w:r>
          <w:rPr>
            <w:lang w:val="en-GB"/>
          </w:rPr>
          <w:t xml:space="preserve"> :</w:t>
        </w:r>
        <w:r w:rsidR="005B6EAC">
          <w:rPr>
            <w:lang w:val="en-GB"/>
          </w:rPr>
          <w:t xml:space="preserve"> [“</w:t>
        </w:r>
        <w:proofErr w:type="spellStart"/>
        <w:r w:rsidR="005B6EAC">
          <w:rPr>
            <w:lang w:val="en-GB"/>
          </w:rPr>
          <w:t>Singer”,</w:t>
        </w:r>
      </w:ins>
      <w:ins w:id="247" w:author="Peddi Naga Divya" w:date="2021-08-12T15:53:00Z">
        <w:r w:rsidR="005B6EAC">
          <w:rPr>
            <w:lang w:val="en-GB"/>
          </w:rPr>
          <w:t>”Rapper”,”dancer</w:t>
        </w:r>
        <w:proofErr w:type="spellEnd"/>
        <w:r w:rsidR="005B6EAC">
          <w:rPr>
            <w:lang w:val="en-GB"/>
          </w:rPr>
          <w:t>”, “</w:t>
        </w:r>
        <w:proofErr w:type="spellStart"/>
        <w:r w:rsidR="005B6EAC">
          <w:rPr>
            <w:lang w:val="en-GB"/>
          </w:rPr>
          <w:t>Visual”,”Leader</w:t>
        </w:r>
        <w:proofErr w:type="spellEnd"/>
        <w:r w:rsidR="005B6EAC">
          <w:rPr>
            <w:lang w:val="en-GB"/>
          </w:rPr>
          <w:t>”]</w:t>
        </w:r>
        <w:r w:rsidR="00B55821">
          <w:rPr>
            <w:lang w:val="en-GB"/>
          </w:rPr>
          <w:t>}, “dob” : {“type” : “</w:t>
        </w:r>
        <w:r w:rsidR="00193535">
          <w:rPr>
            <w:lang w:val="en-GB"/>
          </w:rPr>
          <w:t>number”</w:t>
        </w:r>
      </w:ins>
      <w:ins w:id="248" w:author="Peddi Naga Divya" w:date="2021-08-12T15:54:00Z">
        <w:r w:rsidR="00193535">
          <w:rPr>
            <w:lang w:val="en-GB"/>
          </w:rPr>
          <w:t xml:space="preserve"> , minLength:4, maxLength:4</w:t>
        </w:r>
        <w:r w:rsidR="00272BEA">
          <w:rPr>
            <w:lang w:val="en-GB"/>
          </w:rPr>
          <w:t>,</w:t>
        </w:r>
      </w:ins>
    </w:p>
    <w:p w14:paraId="77F6E52B" w14:textId="71FCC49F" w:rsidR="00272BEA" w:rsidRDefault="00F51806" w:rsidP="00FA6BD1">
      <w:pPr>
        <w:rPr>
          <w:ins w:id="249" w:author="Peddi Naga Divya" w:date="2021-08-12T15:56:00Z"/>
          <w:lang w:val="en-GB"/>
        </w:rPr>
      </w:pPr>
      <w:ins w:id="250" w:author="Peddi Naga Divya" w:date="2021-08-12T15:55:00Z">
        <w:r>
          <w:rPr>
            <w:lang w:val="en-GB"/>
          </w:rPr>
          <w:t>“</w:t>
        </w:r>
        <w:proofErr w:type="spellStart"/>
        <w:r>
          <w:rPr>
            <w:lang w:val="en-GB"/>
          </w:rPr>
          <w:t>isAvailable</w:t>
        </w:r>
        <w:proofErr w:type="spellEnd"/>
        <w:r>
          <w:rPr>
            <w:lang w:val="en-GB"/>
          </w:rPr>
          <w:t>”: {“type</w:t>
        </w:r>
        <w:proofErr w:type="gramStart"/>
        <w:r>
          <w:rPr>
            <w:lang w:val="en-GB"/>
          </w:rPr>
          <w:t>” :</w:t>
        </w:r>
        <w:proofErr w:type="gramEnd"/>
        <w:r>
          <w:rPr>
            <w:lang w:val="en-GB"/>
          </w:rPr>
          <w:t xml:space="preserve"> </w:t>
        </w:r>
        <w:r w:rsidR="00F071D5">
          <w:rPr>
            <w:lang w:val="en-GB"/>
          </w:rPr>
          <w:t>“</w:t>
        </w:r>
        <w:proofErr w:type="spellStart"/>
        <w:r w:rsidR="00F071D5">
          <w:rPr>
            <w:lang w:val="en-GB"/>
          </w:rPr>
          <w:t>boolean</w:t>
        </w:r>
        <w:proofErr w:type="spellEnd"/>
        <w:r w:rsidR="00F071D5">
          <w:rPr>
            <w:lang w:val="en-GB"/>
          </w:rPr>
          <w:t>” , “default</w:t>
        </w:r>
      </w:ins>
      <w:ins w:id="251" w:author="Peddi Naga Divya" w:date="2021-08-12T15:56:00Z">
        <w:r w:rsidR="00F071D5">
          <w:rPr>
            <w:lang w:val="en-GB"/>
          </w:rPr>
          <w:t>”</w:t>
        </w:r>
      </w:ins>
      <w:ins w:id="252" w:author="Peddi Naga Divya" w:date="2021-08-12T15:55:00Z">
        <w:r w:rsidR="00F071D5">
          <w:rPr>
            <w:lang w:val="en-GB"/>
          </w:rPr>
          <w:t>: true},</w:t>
        </w:r>
      </w:ins>
    </w:p>
    <w:p w14:paraId="090FFB0B" w14:textId="789C1224" w:rsidR="00F071D5" w:rsidRDefault="00A64157" w:rsidP="00FA6BD1">
      <w:pPr>
        <w:rPr>
          <w:ins w:id="253" w:author="Peddi Naga Divya" w:date="2021-08-12T15:55:00Z"/>
          <w:lang w:val="en-GB"/>
        </w:rPr>
      </w:pPr>
      <w:ins w:id="254" w:author="Peddi Naga Divya" w:date="2021-08-12T15:56:00Z">
        <w:r>
          <w:rPr>
            <w:lang w:val="en-GB"/>
          </w:rPr>
          <w:lastRenderedPageBreak/>
          <w:t>“birthplace</w:t>
        </w:r>
        <w:proofErr w:type="gramStart"/>
        <w:r>
          <w:rPr>
            <w:lang w:val="en-GB"/>
          </w:rPr>
          <w:t>” :</w:t>
        </w:r>
        <w:proofErr w:type="gramEnd"/>
        <w:r>
          <w:rPr>
            <w:lang w:val="en-GB"/>
          </w:rPr>
          <w:t xml:space="preserve"> {“type” : “</w:t>
        </w:r>
      </w:ins>
      <w:proofErr w:type="spellStart"/>
      <w:ins w:id="255" w:author="Peddi Naga Divya" w:date="2021-08-12T15:57:00Z">
        <w:r w:rsidR="00E9035D">
          <w:rPr>
            <w:lang w:val="en-GB"/>
          </w:rPr>
          <w:t>String”,required</w:t>
        </w:r>
        <w:proofErr w:type="spellEnd"/>
        <w:r w:rsidR="00E9035D">
          <w:rPr>
            <w:lang w:val="en-GB"/>
          </w:rPr>
          <w:t>}</w:t>
        </w:r>
      </w:ins>
    </w:p>
    <w:p w14:paraId="639B3C9C" w14:textId="77777777" w:rsidR="00F071D5" w:rsidRDefault="00F071D5" w:rsidP="00FA6BD1">
      <w:pPr>
        <w:rPr>
          <w:ins w:id="256" w:author="Peddi Naga Divya" w:date="2021-08-12T15:51:00Z"/>
          <w:lang w:val="en-GB"/>
        </w:rPr>
      </w:pPr>
    </w:p>
    <w:p w14:paraId="333675A8" w14:textId="131DDFB1" w:rsidR="009C06B5" w:rsidRDefault="00F54290" w:rsidP="00FA6BD1">
      <w:pPr>
        <w:rPr>
          <w:ins w:id="257" w:author="Peddi Naga Divya" w:date="2021-08-13T10:20:00Z"/>
          <w:lang w:val="en-GB"/>
        </w:rPr>
      </w:pPr>
      <w:proofErr w:type="gramStart"/>
      <w:ins w:id="258" w:author="Peddi Naga Divya" w:date="2021-08-13T10:20:00Z">
        <w:r>
          <w:rPr>
            <w:lang w:val="en-GB"/>
          </w:rPr>
          <w:t>Json  Exercise</w:t>
        </w:r>
        <w:proofErr w:type="gramEnd"/>
        <w:r>
          <w:rPr>
            <w:lang w:val="en-GB"/>
          </w:rPr>
          <w:t>: W</w:t>
        </w:r>
      </w:ins>
      <w:ins w:id="259" w:author="Peddi Naga Divya" w:date="2021-08-13T10:21:00Z">
        <w:r>
          <w:rPr>
            <w:lang w:val="en-GB"/>
          </w:rPr>
          <w:t>eek-7</w:t>
        </w:r>
      </w:ins>
    </w:p>
    <w:p w14:paraId="729CF53E" w14:textId="3E4D4340" w:rsidR="00F54290" w:rsidRDefault="00F54290" w:rsidP="00FA6BD1">
      <w:pPr>
        <w:rPr>
          <w:ins w:id="260" w:author="Peddi Naga Divya" w:date="2021-08-13T10:21:00Z"/>
          <w:lang w:val="en-GB"/>
        </w:rPr>
      </w:pPr>
      <w:ins w:id="261" w:author="Peddi Naga Divya" w:date="2021-08-13T10:20:00Z">
        <w:r>
          <w:rPr>
            <w:lang w:val="en-GB"/>
          </w:rPr>
          <w:t>Have tried three samples of date</w:t>
        </w:r>
      </w:ins>
      <w:ins w:id="262" w:author="Peddi Naga Divya" w:date="2021-08-13T10:21:00Z">
        <w:r w:rsidR="00E06FDC">
          <w:rPr>
            <w:lang w:val="en-GB"/>
          </w:rPr>
          <w:t xml:space="preserve">. </w:t>
        </w:r>
      </w:ins>
    </w:p>
    <w:p w14:paraId="1B002A0A" w14:textId="77777777" w:rsidR="00E06FDC" w:rsidRPr="00E06FDC" w:rsidRDefault="00E06FDC" w:rsidP="00E06FDC">
      <w:pPr>
        <w:rPr>
          <w:ins w:id="263" w:author="Peddi Naga Divya" w:date="2021-08-13T10:21:00Z"/>
          <w:lang w:val="en-GB"/>
        </w:rPr>
      </w:pPr>
      <w:ins w:id="264" w:author="Peddi Naga Divya" w:date="2021-08-13T10:21:00Z">
        <w:r w:rsidRPr="00E06FDC">
          <w:rPr>
            <w:lang w:val="en-GB"/>
          </w:rPr>
          <w:tab/>
          <w:t>{</w:t>
        </w:r>
      </w:ins>
    </w:p>
    <w:p w14:paraId="70597182" w14:textId="77777777" w:rsidR="00E06FDC" w:rsidRPr="00E06FDC" w:rsidRDefault="00E06FDC" w:rsidP="00E06FDC">
      <w:pPr>
        <w:rPr>
          <w:ins w:id="265" w:author="Peddi Naga Divya" w:date="2021-08-13T10:21:00Z"/>
          <w:lang w:val="en-GB"/>
        </w:rPr>
      </w:pPr>
      <w:ins w:id="266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"sightings": [</w:t>
        </w:r>
      </w:ins>
    </w:p>
    <w:p w14:paraId="32648B0D" w14:textId="77777777" w:rsidR="00E06FDC" w:rsidRPr="00E06FDC" w:rsidRDefault="00E06FDC" w:rsidP="00E06FDC">
      <w:pPr>
        <w:rPr>
          <w:ins w:id="267" w:author="Peddi Naga Divya" w:date="2021-08-13T10:21:00Z"/>
          <w:lang w:val="en-GB"/>
        </w:rPr>
      </w:pPr>
      <w:ins w:id="268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{</w:t>
        </w:r>
      </w:ins>
    </w:p>
    <w:p w14:paraId="56375141" w14:textId="77777777" w:rsidR="00E06FDC" w:rsidRPr="00E06FDC" w:rsidRDefault="00E06FDC" w:rsidP="00E06FDC">
      <w:pPr>
        <w:rPr>
          <w:ins w:id="269" w:author="Peddi Naga Divya" w:date="2021-08-13T10:21:00Z"/>
          <w:lang w:val="en-GB"/>
        </w:rPr>
      </w:pPr>
    </w:p>
    <w:p w14:paraId="23351B28" w14:textId="77777777" w:rsidR="00E06FDC" w:rsidRPr="00E06FDC" w:rsidRDefault="00E06FDC" w:rsidP="00E06FDC">
      <w:pPr>
        <w:rPr>
          <w:ins w:id="270" w:author="Peddi Naga Divya" w:date="2021-08-13T10:21:00Z"/>
          <w:lang w:val="en-GB"/>
        </w:rPr>
      </w:pPr>
      <w:ins w:id="271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"id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1,</w:t>
        </w:r>
      </w:ins>
    </w:p>
    <w:p w14:paraId="475FA0A0" w14:textId="77777777" w:rsidR="00E06FDC" w:rsidRPr="00E06FDC" w:rsidRDefault="00E06FDC" w:rsidP="00E06FDC">
      <w:pPr>
        <w:rPr>
          <w:ins w:id="272" w:author="Peddi Naga Divya" w:date="2021-08-13T10:21:00Z"/>
          <w:lang w:val="en-GB"/>
        </w:rPr>
      </w:pPr>
      <w:ins w:id="273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"animal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"Pine Martin",</w:t>
        </w:r>
      </w:ins>
    </w:p>
    <w:p w14:paraId="3AA204D3" w14:textId="77777777" w:rsidR="00E06FDC" w:rsidRPr="00E06FDC" w:rsidRDefault="00E06FDC" w:rsidP="00E06FDC">
      <w:pPr>
        <w:rPr>
          <w:ins w:id="274" w:author="Peddi Naga Divya" w:date="2021-08-13T10:21:00Z"/>
          <w:lang w:val="en-GB"/>
        </w:rPr>
      </w:pPr>
      <w:ins w:id="275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"number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4,</w:t>
        </w:r>
      </w:ins>
    </w:p>
    <w:p w14:paraId="749FDF4D" w14:textId="77777777" w:rsidR="00E06FDC" w:rsidRPr="00E06FDC" w:rsidRDefault="00E06FDC" w:rsidP="00E06FDC">
      <w:pPr>
        <w:rPr>
          <w:ins w:id="276" w:author="Peddi Naga Divya" w:date="2021-08-13T10:21:00Z"/>
          <w:lang w:val="en-GB"/>
        </w:rPr>
      </w:pPr>
      <w:ins w:id="277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"location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"Marshall Woods, </w:t>
        </w:r>
        <w:proofErr w:type="spellStart"/>
        <w:r w:rsidRPr="00E06FDC">
          <w:rPr>
            <w:lang w:val="en-GB"/>
          </w:rPr>
          <w:t>Reneham</w:t>
        </w:r>
        <w:proofErr w:type="spellEnd"/>
        <w:r w:rsidRPr="00E06FDC">
          <w:rPr>
            <w:lang w:val="en-GB"/>
          </w:rPr>
          <w:t>",</w:t>
        </w:r>
      </w:ins>
    </w:p>
    <w:p w14:paraId="34468635" w14:textId="77777777" w:rsidR="00E06FDC" w:rsidRPr="00E06FDC" w:rsidRDefault="00E06FDC" w:rsidP="00E06FDC">
      <w:pPr>
        <w:rPr>
          <w:ins w:id="278" w:author="Peddi Naga Divya" w:date="2021-08-13T10:21:00Z"/>
          <w:lang w:val="en-GB"/>
        </w:rPr>
      </w:pPr>
      <w:ins w:id="279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"date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"2015-09-24",</w:t>
        </w:r>
      </w:ins>
    </w:p>
    <w:p w14:paraId="10977533" w14:textId="77777777" w:rsidR="00E06FDC" w:rsidRPr="00E06FDC" w:rsidRDefault="00E06FDC" w:rsidP="00E06FDC">
      <w:pPr>
        <w:rPr>
          <w:ins w:id="280" w:author="Peddi Naga Divya" w:date="2021-08-13T10:21:00Z"/>
          <w:lang w:val="en-GB"/>
        </w:rPr>
      </w:pPr>
      <w:ins w:id="281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"time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"09:30:00",</w:t>
        </w:r>
      </w:ins>
    </w:p>
    <w:p w14:paraId="1D77E61E" w14:textId="77777777" w:rsidR="00E06FDC" w:rsidRPr="00E06FDC" w:rsidRDefault="00E06FDC" w:rsidP="00E06FDC">
      <w:pPr>
        <w:rPr>
          <w:ins w:id="282" w:author="Peddi Naga Divya" w:date="2021-08-13T10:21:00Z"/>
          <w:lang w:val="en-GB"/>
        </w:rPr>
      </w:pPr>
      <w:ins w:id="283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"observer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{"name" : "</w:t>
        </w:r>
        <w:proofErr w:type="spellStart"/>
        <w:r w:rsidRPr="00E06FDC">
          <w:rPr>
            <w:lang w:val="en-GB"/>
          </w:rPr>
          <w:t>divya</w:t>
        </w:r>
        <w:proofErr w:type="spellEnd"/>
        <w:r w:rsidRPr="00E06FDC">
          <w:rPr>
            <w:lang w:val="en-GB"/>
          </w:rPr>
          <w:t>",</w:t>
        </w:r>
      </w:ins>
    </w:p>
    <w:p w14:paraId="1BC3D668" w14:textId="77777777" w:rsidR="00E06FDC" w:rsidRPr="00E06FDC" w:rsidRDefault="00E06FDC" w:rsidP="00E06FDC">
      <w:pPr>
        <w:rPr>
          <w:ins w:id="284" w:author="Peddi Naga Divya" w:date="2021-08-13T10:21:00Z"/>
          <w:lang w:val="en-GB"/>
        </w:rPr>
      </w:pPr>
      <w:ins w:id="285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 xml:space="preserve">  "email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"divya@gmail.com"</w:t>
        </w:r>
      </w:ins>
    </w:p>
    <w:p w14:paraId="43050E86" w14:textId="77777777" w:rsidR="00E06FDC" w:rsidRPr="00E06FDC" w:rsidRDefault="00E06FDC" w:rsidP="00E06FDC">
      <w:pPr>
        <w:rPr>
          <w:ins w:id="286" w:author="Peddi Naga Divya" w:date="2021-08-13T10:21:00Z"/>
          <w:lang w:val="en-GB"/>
        </w:rPr>
      </w:pPr>
      <w:ins w:id="287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},</w:t>
        </w:r>
      </w:ins>
    </w:p>
    <w:p w14:paraId="340B141B" w14:textId="77777777" w:rsidR="00E06FDC" w:rsidRPr="00E06FDC" w:rsidRDefault="00E06FDC" w:rsidP="00E06FDC">
      <w:pPr>
        <w:rPr>
          <w:ins w:id="288" w:author="Peddi Naga Divya" w:date="2021-08-13T10:21:00Z"/>
          <w:lang w:val="en-GB"/>
        </w:rPr>
      </w:pPr>
      <w:ins w:id="289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</w:ins>
    </w:p>
    <w:p w14:paraId="280F1917" w14:textId="77777777" w:rsidR="00E06FDC" w:rsidRPr="00E06FDC" w:rsidRDefault="00E06FDC" w:rsidP="00E06FDC">
      <w:pPr>
        <w:rPr>
          <w:ins w:id="290" w:author="Peddi Naga Divya" w:date="2021-08-13T10:21:00Z"/>
          <w:lang w:val="en-GB"/>
        </w:rPr>
      </w:pPr>
      <w:ins w:id="291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"observations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"Four Pine Martins. 1 adult 3 juveniles. In Wooded area, Adult appeared to be mother."</w:t>
        </w:r>
      </w:ins>
    </w:p>
    <w:p w14:paraId="6642538E" w14:textId="77777777" w:rsidR="00E06FDC" w:rsidRPr="00E06FDC" w:rsidRDefault="00E06FDC" w:rsidP="00E06FDC">
      <w:pPr>
        <w:rPr>
          <w:ins w:id="292" w:author="Peddi Naga Divya" w:date="2021-08-13T10:21:00Z"/>
          <w:lang w:val="en-GB"/>
        </w:rPr>
      </w:pPr>
      <w:ins w:id="293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},</w:t>
        </w:r>
      </w:ins>
    </w:p>
    <w:p w14:paraId="198C6460" w14:textId="77777777" w:rsidR="00E06FDC" w:rsidRPr="00E06FDC" w:rsidRDefault="00E06FDC" w:rsidP="00E06FDC">
      <w:pPr>
        <w:rPr>
          <w:ins w:id="294" w:author="Peddi Naga Divya" w:date="2021-08-13T10:21:00Z"/>
          <w:lang w:val="en-GB"/>
        </w:rPr>
      </w:pPr>
      <w:ins w:id="295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{</w:t>
        </w:r>
      </w:ins>
    </w:p>
    <w:p w14:paraId="39F37F08" w14:textId="77777777" w:rsidR="00E06FDC" w:rsidRPr="00E06FDC" w:rsidRDefault="00E06FDC" w:rsidP="00E06FDC">
      <w:pPr>
        <w:rPr>
          <w:ins w:id="296" w:author="Peddi Naga Divya" w:date="2021-08-13T10:21:00Z"/>
          <w:lang w:val="en-GB"/>
        </w:rPr>
      </w:pPr>
      <w:ins w:id="297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"id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 2,</w:t>
        </w:r>
      </w:ins>
    </w:p>
    <w:p w14:paraId="4D5D2CAC" w14:textId="77777777" w:rsidR="00E06FDC" w:rsidRPr="00E06FDC" w:rsidRDefault="00E06FDC" w:rsidP="00E06FDC">
      <w:pPr>
        <w:rPr>
          <w:ins w:id="298" w:author="Peddi Naga Divya" w:date="2021-08-13T10:21:00Z"/>
          <w:lang w:val="en-GB"/>
        </w:rPr>
      </w:pPr>
      <w:ins w:id="299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"animal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"Otter",</w:t>
        </w:r>
      </w:ins>
    </w:p>
    <w:p w14:paraId="0A87A95D" w14:textId="77777777" w:rsidR="00E06FDC" w:rsidRPr="00E06FDC" w:rsidRDefault="00E06FDC" w:rsidP="00E06FDC">
      <w:pPr>
        <w:rPr>
          <w:ins w:id="300" w:author="Peddi Naga Divya" w:date="2021-08-13T10:21:00Z"/>
          <w:lang w:val="en-GB"/>
        </w:rPr>
      </w:pPr>
      <w:ins w:id="301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"number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7,</w:t>
        </w:r>
      </w:ins>
    </w:p>
    <w:p w14:paraId="11791753" w14:textId="77777777" w:rsidR="00E06FDC" w:rsidRPr="00E06FDC" w:rsidRDefault="00E06FDC" w:rsidP="00E06FDC">
      <w:pPr>
        <w:rPr>
          <w:ins w:id="302" w:author="Peddi Naga Divya" w:date="2021-08-13T10:21:00Z"/>
          <w:lang w:val="en-GB"/>
        </w:rPr>
      </w:pPr>
      <w:ins w:id="303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"location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"Vijayawada, Andhra Pradesh",</w:t>
        </w:r>
      </w:ins>
    </w:p>
    <w:p w14:paraId="6D808A04" w14:textId="77777777" w:rsidR="00E06FDC" w:rsidRPr="00E06FDC" w:rsidRDefault="00E06FDC" w:rsidP="00E06FDC">
      <w:pPr>
        <w:rPr>
          <w:ins w:id="304" w:author="Peddi Naga Divya" w:date="2021-08-13T10:21:00Z"/>
          <w:lang w:val="en-GB"/>
        </w:rPr>
      </w:pPr>
      <w:ins w:id="305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"date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 "2016-0-20",</w:t>
        </w:r>
      </w:ins>
    </w:p>
    <w:p w14:paraId="773BA480" w14:textId="77777777" w:rsidR="00E06FDC" w:rsidRPr="00E06FDC" w:rsidRDefault="00E06FDC" w:rsidP="00E06FDC">
      <w:pPr>
        <w:rPr>
          <w:ins w:id="306" w:author="Peddi Naga Divya" w:date="2021-08-13T10:21:00Z"/>
          <w:lang w:val="en-GB"/>
        </w:rPr>
      </w:pPr>
      <w:ins w:id="307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"time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 "10:12:00",</w:t>
        </w:r>
      </w:ins>
    </w:p>
    <w:p w14:paraId="4622B5D1" w14:textId="77777777" w:rsidR="00E06FDC" w:rsidRPr="00E06FDC" w:rsidRDefault="00E06FDC" w:rsidP="00E06FDC">
      <w:pPr>
        <w:rPr>
          <w:ins w:id="308" w:author="Peddi Naga Divya" w:date="2021-08-13T10:21:00Z"/>
          <w:lang w:val="en-GB"/>
        </w:rPr>
      </w:pPr>
      <w:ins w:id="309" w:author="Peddi Naga Divya" w:date="2021-08-13T10:21:00Z">
        <w:r w:rsidRPr="00E06FDC">
          <w:rPr>
            <w:lang w:val="en-GB"/>
          </w:rPr>
          <w:lastRenderedPageBreak/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"observer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{</w:t>
        </w:r>
      </w:ins>
    </w:p>
    <w:p w14:paraId="3CA5DB62" w14:textId="77777777" w:rsidR="00E06FDC" w:rsidRPr="00E06FDC" w:rsidRDefault="00E06FDC" w:rsidP="00E06FDC">
      <w:pPr>
        <w:rPr>
          <w:ins w:id="310" w:author="Peddi Naga Divya" w:date="2021-08-13T10:21:00Z"/>
          <w:lang w:val="en-GB"/>
        </w:rPr>
      </w:pPr>
      <w:ins w:id="311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"name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 "Swathi",</w:t>
        </w:r>
      </w:ins>
    </w:p>
    <w:p w14:paraId="41DE0AE1" w14:textId="77777777" w:rsidR="00E06FDC" w:rsidRPr="00E06FDC" w:rsidRDefault="00E06FDC" w:rsidP="00E06FDC">
      <w:pPr>
        <w:rPr>
          <w:ins w:id="312" w:author="Peddi Naga Divya" w:date="2021-08-13T10:21:00Z"/>
          <w:lang w:val="en-GB"/>
        </w:rPr>
      </w:pPr>
      <w:ins w:id="313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"email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"swathi@gmail.com"</w:t>
        </w:r>
      </w:ins>
    </w:p>
    <w:p w14:paraId="7E543021" w14:textId="77777777" w:rsidR="00E06FDC" w:rsidRPr="00E06FDC" w:rsidRDefault="00E06FDC" w:rsidP="00E06FDC">
      <w:pPr>
        <w:rPr>
          <w:ins w:id="314" w:author="Peddi Naga Divya" w:date="2021-08-13T10:21:00Z"/>
          <w:lang w:val="en-GB"/>
        </w:rPr>
      </w:pPr>
    </w:p>
    <w:p w14:paraId="7EC74C62" w14:textId="77777777" w:rsidR="00E06FDC" w:rsidRPr="00E06FDC" w:rsidRDefault="00E06FDC" w:rsidP="00E06FDC">
      <w:pPr>
        <w:rPr>
          <w:ins w:id="315" w:author="Peddi Naga Divya" w:date="2021-08-13T10:21:00Z"/>
          <w:lang w:val="en-GB"/>
        </w:rPr>
      </w:pPr>
      <w:ins w:id="316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},</w:t>
        </w:r>
      </w:ins>
    </w:p>
    <w:p w14:paraId="3ECA491B" w14:textId="77777777" w:rsidR="00E06FDC" w:rsidRPr="00E06FDC" w:rsidRDefault="00E06FDC" w:rsidP="00E06FDC">
      <w:pPr>
        <w:rPr>
          <w:ins w:id="317" w:author="Peddi Naga Divya" w:date="2021-08-13T10:21:00Z"/>
          <w:lang w:val="en-GB"/>
        </w:rPr>
      </w:pPr>
      <w:ins w:id="318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"observations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"Seven Otter found. All are cute babies."</w:t>
        </w:r>
        <w:r w:rsidRPr="00E06FDC">
          <w:rPr>
            <w:lang w:val="en-GB"/>
          </w:rPr>
          <w:tab/>
        </w:r>
      </w:ins>
    </w:p>
    <w:p w14:paraId="7163743C" w14:textId="77777777" w:rsidR="00E06FDC" w:rsidRPr="00E06FDC" w:rsidRDefault="00E06FDC" w:rsidP="00E06FDC">
      <w:pPr>
        <w:rPr>
          <w:ins w:id="319" w:author="Peddi Naga Divya" w:date="2021-08-13T10:21:00Z"/>
          <w:lang w:val="en-GB"/>
        </w:rPr>
      </w:pPr>
      <w:ins w:id="320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},</w:t>
        </w:r>
      </w:ins>
    </w:p>
    <w:p w14:paraId="0F6F236D" w14:textId="77777777" w:rsidR="00E06FDC" w:rsidRPr="00E06FDC" w:rsidRDefault="00E06FDC" w:rsidP="00E06FDC">
      <w:pPr>
        <w:rPr>
          <w:ins w:id="321" w:author="Peddi Naga Divya" w:date="2021-08-13T10:21:00Z"/>
          <w:lang w:val="en-GB"/>
        </w:rPr>
      </w:pPr>
      <w:ins w:id="322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{</w:t>
        </w:r>
      </w:ins>
    </w:p>
    <w:p w14:paraId="35AEC95E" w14:textId="77777777" w:rsidR="00E06FDC" w:rsidRPr="00E06FDC" w:rsidRDefault="00E06FDC" w:rsidP="00E06FDC">
      <w:pPr>
        <w:rPr>
          <w:ins w:id="323" w:author="Peddi Naga Divya" w:date="2021-08-13T10:21:00Z"/>
          <w:lang w:val="en-GB"/>
        </w:rPr>
      </w:pPr>
      <w:ins w:id="324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"id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3,</w:t>
        </w:r>
      </w:ins>
    </w:p>
    <w:p w14:paraId="0D6FDA8B" w14:textId="77777777" w:rsidR="00E06FDC" w:rsidRPr="00E06FDC" w:rsidRDefault="00E06FDC" w:rsidP="00E06FDC">
      <w:pPr>
        <w:rPr>
          <w:ins w:id="325" w:author="Peddi Naga Divya" w:date="2021-08-13T10:21:00Z"/>
          <w:lang w:val="en-GB"/>
        </w:rPr>
      </w:pPr>
      <w:ins w:id="326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"animal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"Beaver",</w:t>
        </w:r>
      </w:ins>
    </w:p>
    <w:p w14:paraId="171FAD3D" w14:textId="77777777" w:rsidR="00E06FDC" w:rsidRPr="00E06FDC" w:rsidRDefault="00E06FDC" w:rsidP="00E06FDC">
      <w:pPr>
        <w:rPr>
          <w:ins w:id="327" w:author="Peddi Naga Divya" w:date="2021-08-13T10:21:00Z"/>
          <w:lang w:val="en-GB"/>
        </w:rPr>
      </w:pPr>
      <w:ins w:id="328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"number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5,</w:t>
        </w:r>
      </w:ins>
    </w:p>
    <w:p w14:paraId="3545AD1E" w14:textId="77777777" w:rsidR="00E06FDC" w:rsidRPr="00E06FDC" w:rsidRDefault="00E06FDC" w:rsidP="00E06FDC">
      <w:pPr>
        <w:rPr>
          <w:ins w:id="329" w:author="Peddi Naga Divya" w:date="2021-08-13T10:21:00Z"/>
          <w:lang w:val="en-GB"/>
        </w:rPr>
      </w:pPr>
      <w:ins w:id="330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"location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"California",</w:t>
        </w:r>
      </w:ins>
    </w:p>
    <w:p w14:paraId="4D0F14F7" w14:textId="77777777" w:rsidR="00E06FDC" w:rsidRPr="00E06FDC" w:rsidRDefault="00E06FDC" w:rsidP="00E06FDC">
      <w:pPr>
        <w:rPr>
          <w:ins w:id="331" w:author="Peddi Naga Divya" w:date="2021-08-13T10:21:00Z"/>
          <w:lang w:val="en-GB"/>
        </w:rPr>
      </w:pPr>
      <w:ins w:id="332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"date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 "2015-08-24",</w:t>
        </w:r>
      </w:ins>
    </w:p>
    <w:p w14:paraId="56A422FE" w14:textId="77777777" w:rsidR="00E06FDC" w:rsidRPr="00E06FDC" w:rsidRDefault="00E06FDC" w:rsidP="00E06FDC">
      <w:pPr>
        <w:rPr>
          <w:ins w:id="333" w:author="Peddi Naga Divya" w:date="2021-08-13T10:21:00Z"/>
          <w:lang w:val="en-GB"/>
        </w:rPr>
      </w:pPr>
      <w:ins w:id="334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"time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"20:30:00",</w:t>
        </w:r>
      </w:ins>
    </w:p>
    <w:p w14:paraId="71DF4D40" w14:textId="77777777" w:rsidR="00E06FDC" w:rsidRPr="00E06FDC" w:rsidRDefault="00E06FDC" w:rsidP="00E06FDC">
      <w:pPr>
        <w:rPr>
          <w:ins w:id="335" w:author="Peddi Naga Divya" w:date="2021-08-13T10:21:00Z"/>
          <w:lang w:val="en-GB"/>
        </w:rPr>
      </w:pPr>
      <w:ins w:id="336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"observer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{</w:t>
        </w:r>
      </w:ins>
    </w:p>
    <w:p w14:paraId="1EA38E6E" w14:textId="77777777" w:rsidR="00E06FDC" w:rsidRPr="00E06FDC" w:rsidRDefault="00E06FDC" w:rsidP="00E06FDC">
      <w:pPr>
        <w:rPr>
          <w:ins w:id="337" w:author="Peddi Naga Divya" w:date="2021-08-13T10:21:00Z"/>
          <w:lang w:val="en-GB"/>
        </w:rPr>
      </w:pPr>
      <w:ins w:id="338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"name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" </w:t>
        </w:r>
        <w:proofErr w:type="spellStart"/>
        <w:r w:rsidRPr="00E06FDC">
          <w:rPr>
            <w:lang w:val="en-GB"/>
          </w:rPr>
          <w:t>Borris</w:t>
        </w:r>
        <w:proofErr w:type="spellEnd"/>
        <w:r w:rsidRPr="00E06FDC">
          <w:rPr>
            <w:lang w:val="en-GB"/>
          </w:rPr>
          <w:t xml:space="preserve"> Johnson",</w:t>
        </w:r>
      </w:ins>
    </w:p>
    <w:p w14:paraId="039BE74F" w14:textId="77777777" w:rsidR="00E06FDC" w:rsidRPr="00E06FDC" w:rsidRDefault="00E06FDC" w:rsidP="00E06FDC">
      <w:pPr>
        <w:rPr>
          <w:ins w:id="339" w:author="Peddi Naga Divya" w:date="2021-08-13T10:21:00Z"/>
          <w:lang w:val="en-GB"/>
        </w:rPr>
      </w:pPr>
      <w:ins w:id="340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"email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"Borris@gmail.com"},</w:t>
        </w:r>
      </w:ins>
    </w:p>
    <w:p w14:paraId="0F0570E8" w14:textId="77777777" w:rsidR="00E06FDC" w:rsidRPr="00E06FDC" w:rsidRDefault="00E06FDC" w:rsidP="00E06FDC">
      <w:pPr>
        <w:rPr>
          <w:ins w:id="341" w:author="Peddi Naga Divya" w:date="2021-08-13T10:21:00Z"/>
          <w:lang w:val="en-GB"/>
        </w:rPr>
      </w:pPr>
      <w:ins w:id="342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"observations</w:t>
        </w:r>
        <w:proofErr w:type="gramStart"/>
        <w:r w:rsidRPr="00E06FDC">
          <w:rPr>
            <w:lang w:val="en-GB"/>
          </w:rPr>
          <w:t>" :</w:t>
        </w:r>
        <w:proofErr w:type="gramEnd"/>
        <w:r w:rsidRPr="00E06FDC">
          <w:rPr>
            <w:lang w:val="en-GB"/>
          </w:rPr>
          <w:t xml:space="preserve"> "Five Beaver Found"</w:t>
        </w:r>
      </w:ins>
    </w:p>
    <w:p w14:paraId="5EC93864" w14:textId="77777777" w:rsidR="00E06FDC" w:rsidRPr="00E06FDC" w:rsidRDefault="00E06FDC" w:rsidP="00E06FDC">
      <w:pPr>
        <w:rPr>
          <w:ins w:id="343" w:author="Peddi Naga Divya" w:date="2021-08-13T10:21:00Z"/>
          <w:lang w:val="en-GB"/>
        </w:rPr>
      </w:pPr>
      <w:ins w:id="344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}</w:t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  <w:r w:rsidRPr="00E06FDC">
          <w:rPr>
            <w:lang w:val="en-GB"/>
          </w:rPr>
          <w:tab/>
        </w:r>
      </w:ins>
    </w:p>
    <w:p w14:paraId="68853270" w14:textId="77777777" w:rsidR="00E06FDC" w:rsidRPr="00E06FDC" w:rsidRDefault="00E06FDC" w:rsidP="00E06FDC">
      <w:pPr>
        <w:rPr>
          <w:ins w:id="345" w:author="Peddi Naga Divya" w:date="2021-08-13T10:21:00Z"/>
          <w:lang w:val="en-GB"/>
        </w:rPr>
      </w:pPr>
      <w:ins w:id="346" w:author="Peddi Naga Divya" w:date="2021-08-13T10:21:00Z">
        <w:r w:rsidRPr="00E06FDC">
          <w:rPr>
            <w:lang w:val="en-GB"/>
          </w:rPr>
          <w:tab/>
        </w:r>
        <w:r w:rsidRPr="00E06FDC">
          <w:rPr>
            <w:lang w:val="en-GB"/>
          </w:rPr>
          <w:tab/>
          <w:t>]</w:t>
        </w:r>
      </w:ins>
    </w:p>
    <w:p w14:paraId="58ECD1EC" w14:textId="77777777" w:rsidR="00E06FDC" w:rsidRPr="00E06FDC" w:rsidRDefault="00E06FDC" w:rsidP="00E06FDC">
      <w:pPr>
        <w:rPr>
          <w:ins w:id="347" w:author="Peddi Naga Divya" w:date="2021-08-13T10:21:00Z"/>
          <w:lang w:val="en-GB"/>
        </w:rPr>
      </w:pPr>
    </w:p>
    <w:p w14:paraId="5DE2221F" w14:textId="103E1F68" w:rsidR="00F54290" w:rsidRDefault="00E06FDC" w:rsidP="00E06FDC">
      <w:pPr>
        <w:rPr>
          <w:ins w:id="348" w:author="Peddi Naga Divya" w:date="2021-08-12T15:49:00Z"/>
          <w:lang w:val="en-GB"/>
        </w:rPr>
      </w:pPr>
      <w:ins w:id="349" w:author="Peddi Naga Divya" w:date="2021-08-13T10:21:00Z">
        <w:r w:rsidRPr="00E06FDC">
          <w:rPr>
            <w:lang w:val="en-GB"/>
          </w:rPr>
          <w:tab/>
          <w:t>}</w:t>
        </w:r>
      </w:ins>
    </w:p>
    <w:p w14:paraId="40D31856" w14:textId="77777777" w:rsidR="003A1D15" w:rsidRDefault="003A1D15">
      <w:pPr>
        <w:rPr>
          <w:ins w:id="350" w:author="Peddi Naga Divya" w:date="2021-08-12T11:34:00Z"/>
          <w:lang w:val="en-GB"/>
        </w:rPr>
      </w:pPr>
    </w:p>
    <w:p w14:paraId="46F757EA" w14:textId="77777777" w:rsidR="00DF41CB" w:rsidRDefault="00E06FDC" w:rsidP="00DF41CB">
      <w:pPr>
        <w:rPr>
          <w:ins w:id="351" w:author="Peddi Naga Divya" w:date="2021-08-13T10:27:00Z"/>
          <w:lang w:val="en-GB"/>
        </w:rPr>
      </w:pPr>
      <w:ins w:id="352" w:author="Peddi Naga Divya" w:date="2021-08-13T10:21:00Z">
        <w:r>
          <w:rPr>
            <w:lang w:val="en-GB"/>
          </w:rPr>
          <w:t>And validate</w:t>
        </w:r>
        <w:r w:rsidR="00D5670C">
          <w:rPr>
            <w:lang w:val="en-GB"/>
          </w:rPr>
          <w:t xml:space="preserve"> f</w:t>
        </w:r>
      </w:ins>
      <w:ins w:id="353" w:author="Peddi Naga Divya" w:date="2021-08-13T10:22:00Z">
        <w:r w:rsidR="00D5670C">
          <w:rPr>
            <w:lang w:val="en-GB"/>
          </w:rPr>
          <w:t>or well</w:t>
        </w:r>
      </w:ins>
      <w:ins w:id="354" w:author="Peddi Naga Divya" w:date="2021-08-13T10:26:00Z">
        <w:r w:rsidR="00E60C4D">
          <w:rPr>
            <w:lang w:val="en-GB"/>
          </w:rPr>
          <w:t xml:space="preserve"> </w:t>
        </w:r>
      </w:ins>
      <w:ins w:id="355" w:author="Peddi Naga Divya" w:date="2021-08-13T10:27:00Z">
        <w:r w:rsidR="00DF41CB">
          <w:rPr>
            <w:lang w:val="en-GB"/>
          </w:rPr>
          <w:t>formedness through jsonlint.com</w:t>
        </w:r>
      </w:ins>
    </w:p>
    <w:p w14:paraId="1DA670F2" w14:textId="55076616" w:rsidR="00546D3B" w:rsidRDefault="00DF41CB" w:rsidP="00056870">
      <w:pPr>
        <w:rPr>
          <w:ins w:id="356" w:author="Peddi Naga Divya" w:date="2021-08-13T10:27:00Z"/>
          <w:lang w:val="en-GB"/>
        </w:rPr>
      </w:pPr>
      <w:ins w:id="357" w:author="Peddi Naga Divya" w:date="2021-08-13T10:27:00Z">
        <w:r>
          <w:rPr>
            <w:noProof/>
            <w:lang w:val="en-GB"/>
          </w:rPr>
          <w:lastRenderedPageBreak/>
          <w:drawing>
            <wp:inline distT="0" distB="0" distL="0" distR="0" wp14:anchorId="0A0C929E" wp14:editId="1CE9C7C9">
              <wp:extent cx="5732145" cy="3582670"/>
              <wp:effectExtent l="0" t="0" r="0" b="0"/>
              <wp:docPr id="7" name="Picture 7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" name="Picture 7" descr="Graphical user interface, application&#10;&#10;Description automatically generated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2145" cy="35826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7E4448B" w14:textId="728D8533" w:rsidR="00DF41CB" w:rsidRDefault="00DF41CB" w:rsidP="00056870">
      <w:pPr>
        <w:rPr>
          <w:ins w:id="358" w:author="Peddi Naga Divya" w:date="2021-08-13T11:34:00Z"/>
          <w:lang w:val="en-GB"/>
        </w:rPr>
      </w:pPr>
    </w:p>
    <w:p w14:paraId="3A3BF462" w14:textId="2D9FD028" w:rsidR="002915B8" w:rsidRPr="007D0EBF" w:rsidRDefault="002915B8" w:rsidP="00056870">
      <w:pPr>
        <w:rPr>
          <w:ins w:id="359" w:author="Peddi Naga Divya" w:date="2021-08-13T11:34:00Z"/>
          <w:b/>
          <w:bCs/>
          <w:lang w:val="en-GB"/>
          <w:rPrChange w:id="360" w:author="Peddi Naga Divya" w:date="2021-08-13T12:10:00Z">
            <w:rPr>
              <w:ins w:id="361" w:author="Peddi Naga Divya" w:date="2021-08-13T11:34:00Z"/>
              <w:lang w:val="en-GB"/>
            </w:rPr>
          </w:rPrChange>
        </w:rPr>
      </w:pPr>
      <w:ins w:id="362" w:author="Peddi Naga Divya" w:date="2021-08-13T11:34:00Z">
        <w:r w:rsidRPr="007D0EBF">
          <w:rPr>
            <w:b/>
            <w:bCs/>
            <w:lang w:val="en-GB"/>
            <w:rPrChange w:id="363" w:author="Peddi Naga Divya" w:date="2021-08-13T12:10:00Z">
              <w:rPr>
                <w:lang w:val="en-GB"/>
              </w:rPr>
            </w:rPrChange>
          </w:rPr>
          <w:t>Creating Json Schema:</w:t>
        </w:r>
      </w:ins>
    </w:p>
    <w:p w14:paraId="67016A8B" w14:textId="1B9212F8" w:rsidR="002915B8" w:rsidRDefault="002915B8" w:rsidP="002915B8">
      <w:pPr>
        <w:pStyle w:val="ListParagraph"/>
        <w:numPr>
          <w:ilvl w:val="0"/>
          <w:numId w:val="8"/>
        </w:numPr>
        <w:rPr>
          <w:ins w:id="364" w:author="Peddi Naga Divya" w:date="2021-08-13T11:35:00Z"/>
          <w:lang w:val="en-GB"/>
        </w:rPr>
      </w:pPr>
      <w:ins w:id="365" w:author="Peddi Naga Divya" w:date="2021-08-13T11:34:00Z">
        <w:r>
          <w:rPr>
            <w:lang w:val="en-GB"/>
          </w:rPr>
          <w:t>First create a file ‘</w:t>
        </w:r>
        <w:proofErr w:type="spellStart"/>
        <w:proofErr w:type="gramStart"/>
        <w:r>
          <w:rPr>
            <w:lang w:val="en-GB"/>
          </w:rPr>
          <w:t>sightingschema.json</w:t>
        </w:r>
      </w:ins>
      <w:proofErr w:type="spellEnd"/>
      <w:proofErr w:type="gramEnd"/>
      <w:ins w:id="366" w:author="Peddi Naga Divya" w:date="2021-08-13T11:35:00Z">
        <w:r>
          <w:rPr>
            <w:lang w:val="en-GB"/>
          </w:rPr>
          <w:t>’</w:t>
        </w:r>
      </w:ins>
    </w:p>
    <w:p w14:paraId="4DEE83BE" w14:textId="17991B4C" w:rsidR="002915B8" w:rsidRDefault="007920B5" w:rsidP="002915B8">
      <w:pPr>
        <w:pStyle w:val="ListParagraph"/>
        <w:numPr>
          <w:ilvl w:val="0"/>
          <w:numId w:val="8"/>
        </w:numPr>
        <w:rPr>
          <w:ins w:id="367" w:author="Peddi Naga Divya" w:date="2021-08-13T11:35:00Z"/>
          <w:lang w:val="en-GB"/>
        </w:rPr>
      </w:pPr>
      <w:ins w:id="368" w:author="Peddi Naga Divya" w:date="2021-08-13T11:35:00Z">
        <w:r>
          <w:rPr>
            <w:lang w:val="en-GB"/>
          </w:rPr>
          <w:t xml:space="preserve">Declare schema, </w:t>
        </w:r>
        <w:proofErr w:type="gramStart"/>
        <w:r>
          <w:rPr>
            <w:lang w:val="en-GB"/>
          </w:rPr>
          <w:t>title</w:t>
        </w:r>
        <w:proofErr w:type="gramEnd"/>
        <w:r>
          <w:rPr>
            <w:lang w:val="en-GB"/>
          </w:rPr>
          <w:t xml:space="preserve"> and description as below as example</w:t>
        </w:r>
      </w:ins>
    </w:p>
    <w:p w14:paraId="41148AA1" w14:textId="77777777" w:rsidR="00562F06" w:rsidRPr="00562F06" w:rsidRDefault="00562F06" w:rsidP="00562F06">
      <w:pPr>
        <w:pStyle w:val="ListParagraph"/>
        <w:numPr>
          <w:ilvl w:val="1"/>
          <w:numId w:val="8"/>
        </w:numPr>
        <w:rPr>
          <w:ins w:id="369" w:author="Peddi Naga Divya" w:date="2021-08-13T11:35:00Z"/>
          <w:lang w:val="en-GB"/>
        </w:rPr>
      </w:pPr>
      <w:ins w:id="370" w:author="Peddi Naga Divya" w:date="2021-08-13T11:35:00Z">
        <w:r w:rsidRPr="00562F06">
          <w:rPr>
            <w:lang w:val="en-GB"/>
          </w:rPr>
          <w:t>{</w:t>
        </w:r>
      </w:ins>
    </w:p>
    <w:p w14:paraId="4C1706AC" w14:textId="77777777" w:rsidR="00562F06" w:rsidRPr="00562F06" w:rsidRDefault="00562F06" w:rsidP="00562F06">
      <w:pPr>
        <w:pStyle w:val="ListParagraph"/>
        <w:numPr>
          <w:ilvl w:val="1"/>
          <w:numId w:val="8"/>
        </w:numPr>
        <w:rPr>
          <w:ins w:id="371" w:author="Peddi Naga Divya" w:date="2021-08-13T11:35:00Z"/>
          <w:lang w:val="en-GB"/>
        </w:rPr>
      </w:pPr>
      <w:ins w:id="372" w:author="Peddi Naga Divya" w:date="2021-08-13T11:35:00Z">
        <w:r w:rsidRPr="00562F06">
          <w:rPr>
            <w:lang w:val="en-GB"/>
          </w:rPr>
          <w:tab/>
          <w:t>"$schema</w:t>
        </w:r>
        <w:proofErr w:type="gramStart"/>
        <w:r w:rsidRPr="00562F06">
          <w:rPr>
            <w:lang w:val="en-GB"/>
          </w:rPr>
          <w:t>" :</w:t>
        </w:r>
        <w:proofErr w:type="gramEnd"/>
        <w:r w:rsidRPr="00562F06">
          <w:rPr>
            <w:lang w:val="en-GB"/>
          </w:rPr>
          <w:t xml:space="preserve"> "http://json-schema.org/draft-04/schema#",</w:t>
        </w:r>
      </w:ins>
    </w:p>
    <w:p w14:paraId="2A67D990" w14:textId="77777777" w:rsidR="00562F06" w:rsidRPr="00562F06" w:rsidRDefault="00562F06" w:rsidP="00562F06">
      <w:pPr>
        <w:pStyle w:val="ListParagraph"/>
        <w:numPr>
          <w:ilvl w:val="1"/>
          <w:numId w:val="8"/>
        </w:numPr>
        <w:rPr>
          <w:ins w:id="373" w:author="Peddi Naga Divya" w:date="2021-08-13T11:35:00Z"/>
          <w:lang w:val="en-GB"/>
        </w:rPr>
      </w:pPr>
      <w:ins w:id="374" w:author="Peddi Naga Divya" w:date="2021-08-13T11:35:00Z">
        <w:r w:rsidRPr="00562F06">
          <w:rPr>
            <w:lang w:val="en-GB"/>
          </w:rPr>
          <w:tab/>
          <w:t>"title</w:t>
        </w:r>
        <w:proofErr w:type="gramStart"/>
        <w:r w:rsidRPr="00562F06">
          <w:rPr>
            <w:lang w:val="en-GB"/>
          </w:rPr>
          <w:t>" :</w:t>
        </w:r>
        <w:proofErr w:type="gramEnd"/>
        <w:r w:rsidRPr="00562F06">
          <w:rPr>
            <w:lang w:val="en-GB"/>
          </w:rPr>
          <w:t xml:space="preserve"> "UK Weather report",</w:t>
        </w:r>
      </w:ins>
    </w:p>
    <w:p w14:paraId="6D12446C" w14:textId="77777777" w:rsidR="00562F06" w:rsidRPr="00562F06" w:rsidRDefault="00562F06" w:rsidP="00562F06">
      <w:pPr>
        <w:pStyle w:val="ListParagraph"/>
        <w:numPr>
          <w:ilvl w:val="1"/>
          <w:numId w:val="8"/>
        </w:numPr>
        <w:rPr>
          <w:ins w:id="375" w:author="Peddi Naga Divya" w:date="2021-08-13T11:35:00Z"/>
          <w:lang w:val="en-GB"/>
        </w:rPr>
      </w:pPr>
      <w:ins w:id="376" w:author="Peddi Naga Divya" w:date="2021-08-13T11:35:00Z">
        <w:r w:rsidRPr="00562F06">
          <w:rPr>
            <w:lang w:val="en-GB"/>
          </w:rPr>
          <w:tab/>
          <w:t>"description</w:t>
        </w:r>
        <w:proofErr w:type="gramStart"/>
        <w:r w:rsidRPr="00562F06">
          <w:rPr>
            <w:lang w:val="en-GB"/>
          </w:rPr>
          <w:t>" :</w:t>
        </w:r>
        <w:proofErr w:type="gramEnd"/>
        <w:r w:rsidRPr="00562F06">
          <w:rPr>
            <w:lang w:val="en-GB"/>
          </w:rPr>
          <w:t xml:space="preserve"> "Report of Weather in England "</w:t>
        </w:r>
      </w:ins>
    </w:p>
    <w:p w14:paraId="67B9033B" w14:textId="70D7DEA3" w:rsidR="007920B5" w:rsidRPr="002915B8" w:rsidRDefault="00562F06">
      <w:pPr>
        <w:pStyle w:val="ListParagraph"/>
        <w:numPr>
          <w:ilvl w:val="1"/>
          <w:numId w:val="8"/>
        </w:numPr>
        <w:rPr>
          <w:ins w:id="377" w:author="Peddi Naga Divya" w:date="2021-08-13T10:26:00Z"/>
          <w:lang w:val="en-GB"/>
        </w:rPr>
        <w:pPrChange w:id="378" w:author="Peddi Naga Divya" w:date="2021-08-13T11:35:00Z">
          <w:pPr/>
        </w:pPrChange>
      </w:pPr>
      <w:ins w:id="379" w:author="Peddi Naga Divya" w:date="2021-08-13T11:35:00Z">
        <w:r w:rsidRPr="00562F06">
          <w:rPr>
            <w:lang w:val="en-GB"/>
          </w:rPr>
          <w:t>}</w:t>
        </w:r>
      </w:ins>
    </w:p>
    <w:p w14:paraId="04688CA5" w14:textId="4AA6200C" w:rsidR="00E60C4D" w:rsidRDefault="007D0EBF" w:rsidP="00056870">
      <w:pPr>
        <w:rPr>
          <w:ins w:id="380" w:author="Peddi Naga Divya" w:date="2021-08-13T12:09:00Z"/>
          <w:lang w:val="en-GB"/>
        </w:rPr>
      </w:pPr>
      <w:ins w:id="381" w:author="Peddi Naga Divya" w:date="2021-08-13T12:09:00Z">
        <w:r>
          <w:rPr>
            <w:lang w:val="en-GB"/>
          </w:rPr>
          <w:t>Then add whole schema as below:</w:t>
        </w:r>
      </w:ins>
    </w:p>
    <w:p w14:paraId="4ACD0B2E" w14:textId="77777777" w:rsidR="007D0EBF" w:rsidRPr="007D0EBF" w:rsidRDefault="007D0EBF" w:rsidP="007D0EBF">
      <w:pPr>
        <w:rPr>
          <w:ins w:id="382" w:author="Peddi Naga Divya" w:date="2021-08-13T12:09:00Z"/>
          <w:lang w:val="en-GB"/>
        </w:rPr>
      </w:pPr>
      <w:ins w:id="383" w:author="Peddi Naga Divya" w:date="2021-08-13T12:09:00Z">
        <w:r w:rsidRPr="007D0EBF">
          <w:rPr>
            <w:lang w:val="en-GB"/>
          </w:rPr>
          <w:t>{</w:t>
        </w:r>
      </w:ins>
    </w:p>
    <w:p w14:paraId="3732C724" w14:textId="77777777" w:rsidR="007D0EBF" w:rsidRPr="007D0EBF" w:rsidRDefault="007D0EBF" w:rsidP="007D0EBF">
      <w:pPr>
        <w:rPr>
          <w:ins w:id="384" w:author="Peddi Naga Divya" w:date="2021-08-13T12:09:00Z"/>
          <w:lang w:val="en-GB"/>
        </w:rPr>
      </w:pPr>
      <w:ins w:id="385" w:author="Peddi Naga Divya" w:date="2021-08-13T12:09:00Z">
        <w:r w:rsidRPr="007D0EBF">
          <w:rPr>
            <w:lang w:val="en-GB"/>
          </w:rPr>
          <w:tab/>
          <w:t>"$schema</w:t>
        </w:r>
        <w:proofErr w:type="gramStart"/>
        <w:r w:rsidRPr="007D0EBF">
          <w:rPr>
            <w:lang w:val="en-GB"/>
          </w:rPr>
          <w:t>" :</w:t>
        </w:r>
        <w:proofErr w:type="gramEnd"/>
        <w:r w:rsidRPr="007D0EBF">
          <w:rPr>
            <w:lang w:val="en-GB"/>
          </w:rPr>
          <w:t xml:space="preserve"> "http://json-schema.org/draft-04/schema#",</w:t>
        </w:r>
      </w:ins>
    </w:p>
    <w:p w14:paraId="320E8B58" w14:textId="77777777" w:rsidR="007D0EBF" w:rsidRPr="007D0EBF" w:rsidRDefault="007D0EBF" w:rsidP="007D0EBF">
      <w:pPr>
        <w:rPr>
          <w:ins w:id="386" w:author="Peddi Naga Divya" w:date="2021-08-13T12:09:00Z"/>
          <w:lang w:val="en-GB"/>
        </w:rPr>
      </w:pPr>
      <w:ins w:id="387" w:author="Peddi Naga Divya" w:date="2021-08-13T12:09:00Z">
        <w:r w:rsidRPr="007D0EBF">
          <w:rPr>
            <w:lang w:val="en-GB"/>
          </w:rPr>
          <w:tab/>
          <w:t>"title</w:t>
        </w:r>
        <w:proofErr w:type="gramStart"/>
        <w:r w:rsidRPr="007D0EBF">
          <w:rPr>
            <w:lang w:val="en-GB"/>
          </w:rPr>
          <w:t>" :</w:t>
        </w:r>
        <w:proofErr w:type="gramEnd"/>
        <w:r w:rsidRPr="007D0EBF">
          <w:rPr>
            <w:lang w:val="en-GB"/>
          </w:rPr>
          <w:t xml:space="preserve"> "Sightings Report",</w:t>
        </w:r>
      </w:ins>
    </w:p>
    <w:p w14:paraId="73046B95" w14:textId="77777777" w:rsidR="007D0EBF" w:rsidRPr="007D0EBF" w:rsidRDefault="007D0EBF" w:rsidP="007D0EBF">
      <w:pPr>
        <w:rPr>
          <w:ins w:id="388" w:author="Peddi Naga Divya" w:date="2021-08-13T12:09:00Z"/>
          <w:lang w:val="en-GB"/>
        </w:rPr>
      </w:pPr>
      <w:ins w:id="389" w:author="Peddi Naga Divya" w:date="2021-08-13T12:09:00Z">
        <w:r w:rsidRPr="007D0EBF">
          <w:rPr>
            <w:lang w:val="en-GB"/>
          </w:rPr>
          <w:tab/>
          <w:t>"description</w:t>
        </w:r>
        <w:proofErr w:type="gramStart"/>
        <w:r w:rsidRPr="007D0EBF">
          <w:rPr>
            <w:lang w:val="en-GB"/>
          </w:rPr>
          <w:t>" :</w:t>
        </w:r>
        <w:proofErr w:type="gramEnd"/>
        <w:r w:rsidRPr="007D0EBF">
          <w:rPr>
            <w:lang w:val="en-GB"/>
          </w:rPr>
          <w:t xml:space="preserve"> "Reports of rare animal Sightings in </w:t>
        </w:r>
        <w:proofErr w:type="spellStart"/>
        <w:r w:rsidRPr="007D0EBF">
          <w:rPr>
            <w:lang w:val="en-GB"/>
          </w:rPr>
          <w:t>Exland</w:t>
        </w:r>
        <w:proofErr w:type="spellEnd"/>
        <w:r w:rsidRPr="007D0EBF">
          <w:rPr>
            <w:lang w:val="en-GB"/>
          </w:rPr>
          <w:t>",</w:t>
        </w:r>
      </w:ins>
    </w:p>
    <w:p w14:paraId="0BA03150" w14:textId="77777777" w:rsidR="007D0EBF" w:rsidRPr="007D0EBF" w:rsidRDefault="007D0EBF" w:rsidP="007D0EBF">
      <w:pPr>
        <w:rPr>
          <w:ins w:id="390" w:author="Peddi Naga Divya" w:date="2021-08-13T12:09:00Z"/>
          <w:lang w:val="en-GB"/>
        </w:rPr>
      </w:pPr>
      <w:ins w:id="391" w:author="Peddi Naga Divya" w:date="2021-08-13T12:09:00Z">
        <w:r w:rsidRPr="007D0EBF">
          <w:rPr>
            <w:lang w:val="en-GB"/>
          </w:rPr>
          <w:tab/>
          <w:t>"type</w:t>
        </w:r>
        <w:proofErr w:type="gramStart"/>
        <w:r w:rsidRPr="007D0EBF">
          <w:rPr>
            <w:lang w:val="en-GB"/>
          </w:rPr>
          <w:t>" :</w:t>
        </w:r>
        <w:proofErr w:type="gramEnd"/>
        <w:r w:rsidRPr="007D0EBF">
          <w:rPr>
            <w:lang w:val="en-GB"/>
          </w:rPr>
          <w:t>"object",</w:t>
        </w:r>
      </w:ins>
    </w:p>
    <w:p w14:paraId="1B90790C" w14:textId="77777777" w:rsidR="007D0EBF" w:rsidRPr="007D0EBF" w:rsidRDefault="007D0EBF" w:rsidP="007D0EBF">
      <w:pPr>
        <w:rPr>
          <w:ins w:id="392" w:author="Peddi Naga Divya" w:date="2021-08-13T12:09:00Z"/>
          <w:lang w:val="en-GB"/>
        </w:rPr>
      </w:pPr>
      <w:ins w:id="393" w:author="Peddi Naga Divya" w:date="2021-08-13T12:09:00Z">
        <w:r w:rsidRPr="007D0EBF">
          <w:rPr>
            <w:lang w:val="en-GB"/>
          </w:rPr>
          <w:tab/>
          <w:t>"properties</w:t>
        </w:r>
        <w:proofErr w:type="gramStart"/>
        <w:r w:rsidRPr="007D0EBF">
          <w:rPr>
            <w:lang w:val="en-GB"/>
          </w:rPr>
          <w:t>" :</w:t>
        </w:r>
        <w:proofErr w:type="gramEnd"/>
        <w:r w:rsidRPr="007D0EBF">
          <w:rPr>
            <w:lang w:val="en-GB"/>
          </w:rPr>
          <w:t xml:space="preserve"> {</w:t>
        </w:r>
      </w:ins>
    </w:p>
    <w:p w14:paraId="10807091" w14:textId="77777777" w:rsidR="007D0EBF" w:rsidRPr="007D0EBF" w:rsidRDefault="007D0EBF" w:rsidP="007D0EBF">
      <w:pPr>
        <w:rPr>
          <w:ins w:id="394" w:author="Peddi Naga Divya" w:date="2021-08-13T12:09:00Z"/>
          <w:lang w:val="en-GB"/>
        </w:rPr>
      </w:pPr>
      <w:ins w:id="395" w:author="Peddi Naga Divya" w:date="2021-08-13T12:09:00Z">
        <w:r w:rsidRPr="007D0EBF">
          <w:rPr>
            <w:lang w:val="en-GB"/>
          </w:rPr>
          <w:tab/>
        </w:r>
        <w:r w:rsidRPr="007D0EBF">
          <w:rPr>
            <w:lang w:val="en-GB"/>
          </w:rPr>
          <w:tab/>
          <w:t>"sightings</w:t>
        </w:r>
        <w:proofErr w:type="gramStart"/>
        <w:r w:rsidRPr="007D0EBF">
          <w:rPr>
            <w:lang w:val="en-GB"/>
          </w:rPr>
          <w:t>" :</w:t>
        </w:r>
        <w:proofErr w:type="gramEnd"/>
        <w:r w:rsidRPr="007D0EBF">
          <w:rPr>
            <w:lang w:val="en-GB"/>
          </w:rPr>
          <w:t xml:space="preserve"> {</w:t>
        </w:r>
      </w:ins>
    </w:p>
    <w:p w14:paraId="2A6B2ECA" w14:textId="77777777" w:rsidR="007D0EBF" w:rsidRPr="007D0EBF" w:rsidRDefault="007D0EBF" w:rsidP="007D0EBF">
      <w:pPr>
        <w:rPr>
          <w:ins w:id="396" w:author="Peddi Naga Divya" w:date="2021-08-13T12:09:00Z"/>
          <w:lang w:val="en-GB"/>
        </w:rPr>
      </w:pPr>
      <w:ins w:id="397" w:author="Peddi Naga Divya" w:date="2021-08-13T12:09:00Z"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  <w:t>"type</w:t>
        </w:r>
        <w:proofErr w:type="gramStart"/>
        <w:r w:rsidRPr="007D0EBF">
          <w:rPr>
            <w:lang w:val="en-GB"/>
          </w:rPr>
          <w:t>" :</w:t>
        </w:r>
        <w:proofErr w:type="gramEnd"/>
        <w:r w:rsidRPr="007D0EBF">
          <w:rPr>
            <w:lang w:val="en-GB"/>
          </w:rPr>
          <w:t xml:space="preserve"> "array",</w:t>
        </w:r>
      </w:ins>
    </w:p>
    <w:p w14:paraId="6CEEB321" w14:textId="77777777" w:rsidR="007D0EBF" w:rsidRPr="007D0EBF" w:rsidRDefault="007D0EBF" w:rsidP="007D0EBF">
      <w:pPr>
        <w:rPr>
          <w:ins w:id="398" w:author="Peddi Naga Divya" w:date="2021-08-13T12:09:00Z"/>
          <w:lang w:val="en-GB"/>
        </w:rPr>
      </w:pPr>
      <w:ins w:id="399" w:author="Peddi Naga Divya" w:date="2021-08-13T12:09:00Z">
        <w:r w:rsidRPr="007D0EBF">
          <w:rPr>
            <w:lang w:val="en-GB"/>
          </w:rPr>
          <w:lastRenderedPageBreak/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  <w:t>"items</w:t>
        </w:r>
        <w:proofErr w:type="gramStart"/>
        <w:r w:rsidRPr="007D0EBF">
          <w:rPr>
            <w:lang w:val="en-GB"/>
          </w:rPr>
          <w:t>" :</w:t>
        </w:r>
        <w:proofErr w:type="gramEnd"/>
        <w:r w:rsidRPr="007D0EBF">
          <w:rPr>
            <w:lang w:val="en-GB"/>
          </w:rPr>
          <w:t xml:space="preserve"> {</w:t>
        </w:r>
      </w:ins>
    </w:p>
    <w:p w14:paraId="1C5AD83A" w14:textId="77777777" w:rsidR="007D0EBF" w:rsidRPr="007D0EBF" w:rsidRDefault="007D0EBF" w:rsidP="007D0EBF">
      <w:pPr>
        <w:rPr>
          <w:ins w:id="400" w:author="Peddi Naga Divya" w:date="2021-08-13T12:09:00Z"/>
          <w:lang w:val="en-GB"/>
        </w:rPr>
      </w:pPr>
      <w:ins w:id="401" w:author="Peddi Naga Divya" w:date="2021-08-13T12:09:00Z"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  <w:t>"type</w:t>
        </w:r>
        <w:proofErr w:type="gramStart"/>
        <w:r w:rsidRPr="007D0EBF">
          <w:rPr>
            <w:lang w:val="en-GB"/>
          </w:rPr>
          <w:t>" :</w:t>
        </w:r>
        <w:proofErr w:type="gramEnd"/>
        <w:r w:rsidRPr="007D0EBF">
          <w:rPr>
            <w:lang w:val="en-GB"/>
          </w:rPr>
          <w:t xml:space="preserve"> "object", </w:t>
        </w:r>
      </w:ins>
    </w:p>
    <w:p w14:paraId="6425D773" w14:textId="77777777" w:rsidR="007D0EBF" w:rsidRPr="007D0EBF" w:rsidRDefault="007D0EBF" w:rsidP="007D0EBF">
      <w:pPr>
        <w:rPr>
          <w:ins w:id="402" w:author="Peddi Naga Divya" w:date="2021-08-13T12:09:00Z"/>
          <w:lang w:val="en-GB"/>
        </w:rPr>
      </w:pPr>
      <w:ins w:id="403" w:author="Peddi Naga Divya" w:date="2021-08-13T12:09:00Z"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  <w:t>"properties</w:t>
        </w:r>
        <w:proofErr w:type="gramStart"/>
        <w:r w:rsidRPr="007D0EBF">
          <w:rPr>
            <w:lang w:val="en-GB"/>
          </w:rPr>
          <w:t>" :</w:t>
        </w:r>
        <w:proofErr w:type="gramEnd"/>
        <w:r w:rsidRPr="007D0EBF">
          <w:rPr>
            <w:lang w:val="en-GB"/>
          </w:rPr>
          <w:t xml:space="preserve"> {</w:t>
        </w:r>
      </w:ins>
    </w:p>
    <w:p w14:paraId="1AC74154" w14:textId="77777777" w:rsidR="007D0EBF" w:rsidRPr="007D0EBF" w:rsidRDefault="007D0EBF" w:rsidP="007D0EBF">
      <w:pPr>
        <w:rPr>
          <w:ins w:id="404" w:author="Peddi Naga Divya" w:date="2021-08-13T12:09:00Z"/>
          <w:lang w:val="en-GB"/>
        </w:rPr>
      </w:pPr>
      <w:ins w:id="405" w:author="Peddi Naga Divya" w:date="2021-08-13T12:09:00Z"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  <w:t>"id</w:t>
        </w:r>
        <w:proofErr w:type="gramStart"/>
        <w:r w:rsidRPr="007D0EBF">
          <w:rPr>
            <w:lang w:val="en-GB"/>
          </w:rPr>
          <w:t>" :</w:t>
        </w:r>
        <w:proofErr w:type="gramEnd"/>
        <w:r w:rsidRPr="007D0EBF">
          <w:rPr>
            <w:lang w:val="en-GB"/>
          </w:rPr>
          <w:t xml:space="preserve"> {"</w:t>
        </w:r>
        <w:proofErr w:type="spellStart"/>
        <w:r w:rsidRPr="007D0EBF">
          <w:rPr>
            <w:lang w:val="en-GB"/>
          </w:rPr>
          <w:t>type":"integer</w:t>
        </w:r>
        <w:proofErr w:type="spellEnd"/>
        <w:r w:rsidRPr="007D0EBF">
          <w:rPr>
            <w:lang w:val="en-GB"/>
          </w:rPr>
          <w:t>"},</w:t>
        </w:r>
      </w:ins>
    </w:p>
    <w:p w14:paraId="6921F23A" w14:textId="77777777" w:rsidR="007D0EBF" w:rsidRPr="007D0EBF" w:rsidRDefault="007D0EBF" w:rsidP="007D0EBF">
      <w:pPr>
        <w:rPr>
          <w:ins w:id="406" w:author="Peddi Naga Divya" w:date="2021-08-13T12:09:00Z"/>
          <w:lang w:val="en-GB"/>
        </w:rPr>
      </w:pPr>
      <w:ins w:id="407" w:author="Peddi Naga Divya" w:date="2021-08-13T12:09:00Z"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  <w:t>"animal</w:t>
        </w:r>
        <w:proofErr w:type="gramStart"/>
        <w:r w:rsidRPr="007D0EBF">
          <w:rPr>
            <w:lang w:val="en-GB"/>
          </w:rPr>
          <w:t>" :</w:t>
        </w:r>
        <w:proofErr w:type="gramEnd"/>
        <w:r w:rsidRPr="007D0EBF">
          <w:rPr>
            <w:lang w:val="en-GB"/>
          </w:rPr>
          <w:t xml:space="preserve"> {"type" : "string"},</w:t>
        </w:r>
      </w:ins>
    </w:p>
    <w:p w14:paraId="56569C8C" w14:textId="77777777" w:rsidR="007D0EBF" w:rsidRPr="007D0EBF" w:rsidRDefault="007D0EBF" w:rsidP="007D0EBF">
      <w:pPr>
        <w:rPr>
          <w:ins w:id="408" w:author="Peddi Naga Divya" w:date="2021-08-13T12:09:00Z"/>
          <w:lang w:val="en-GB"/>
        </w:rPr>
      </w:pPr>
      <w:ins w:id="409" w:author="Peddi Naga Divya" w:date="2021-08-13T12:09:00Z"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  <w:t>"number</w:t>
        </w:r>
        <w:proofErr w:type="gramStart"/>
        <w:r w:rsidRPr="007D0EBF">
          <w:rPr>
            <w:lang w:val="en-GB"/>
          </w:rPr>
          <w:t>" :</w:t>
        </w:r>
        <w:proofErr w:type="gramEnd"/>
        <w:r w:rsidRPr="007D0EBF">
          <w:rPr>
            <w:lang w:val="en-GB"/>
          </w:rPr>
          <w:t xml:space="preserve"> {"type" :"integer"},</w:t>
        </w:r>
      </w:ins>
    </w:p>
    <w:p w14:paraId="53C07BE7" w14:textId="77777777" w:rsidR="007D0EBF" w:rsidRPr="007D0EBF" w:rsidRDefault="007D0EBF" w:rsidP="007D0EBF">
      <w:pPr>
        <w:rPr>
          <w:ins w:id="410" w:author="Peddi Naga Divya" w:date="2021-08-13T12:09:00Z"/>
          <w:lang w:val="en-GB"/>
        </w:rPr>
      </w:pPr>
      <w:ins w:id="411" w:author="Peddi Naga Divya" w:date="2021-08-13T12:09:00Z"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  <w:t>"location</w:t>
        </w:r>
        <w:proofErr w:type="gramStart"/>
        <w:r w:rsidRPr="007D0EBF">
          <w:rPr>
            <w:lang w:val="en-GB"/>
          </w:rPr>
          <w:t>" :</w:t>
        </w:r>
        <w:proofErr w:type="gramEnd"/>
        <w:r w:rsidRPr="007D0EBF">
          <w:rPr>
            <w:lang w:val="en-GB"/>
          </w:rPr>
          <w:t xml:space="preserve"> {"type" :"string"},</w:t>
        </w:r>
      </w:ins>
    </w:p>
    <w:p w14:paraId="1A5E2CFB" w14:textId="77777777" w:rsidR="007D0EBF" w:rsidRPr="007D0EBF" w:rsidRDefault="007D0EBF" w:rsidP="007D0EBF">
      <w:pPr>
        <w:rPr>
          <w:ins w:id="412" w:author="Peddi Naga Divya" w:date="2021-08-13T12:09:00Z"/>
          <w:lang w:val="en-GB"/>
        </w:rPr>
      </w:pPr>
      <w:ins w:id="413" w:author="Peddi Naga Divya" w:date="2021-08-13T12:09:00Z"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  <w:t>"date</w:t>
        </w:r>
        <w:proofErr w:type="gramStart"/>
        <w:r w:rsidRPr="007D0EBF">
          <w:rPr>
            <w:lang w:val="en-GB"/>
          </w:rPr>
          <w:t>" :</w:t>
        </w:r>
        <w:proofErr w:type="gramEnd"/>
        <w:r w:rsidRPr="007D0EBF">
          <w:rPr>
            <w:lang w:val="en-GB"/>
          </w:rPr>
          <w:t xml:space="preserve"> {"type" :"string"},</w:t>
        </w:r>
      </w:ins>
    </w:p>
    <w:p w14:paraId="29F0476B" w14:textId="77777777" w:rsidR="007D0EBF" w:rsidRPr="007D0EBF" w:rsidRDefault="007D0EBF" w:rsidP="007D0EBF">
      <w:pPr>
        <w:rPr>
          <w:ins w:id="414" w:author="Peddi Naga Divya" w:date="2021-08-13T12:09:00Z"/>
          <w:lang w:val="en-GB"/>
        </w:rPr>
      </w:pPr>
      <w:ins w:id="415" w:author="Peddi Naga Divya" w:date="2021-08-13T12:09:00Z"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  <w:t>"time</w:t>
        </w:r>
        <w:proofErr w:type="gramStart"/>
        <w:r w:rsidRPr="007D0EBF">
          <w:rPr>
            <w:lang w:val="en-GB"/>
          </w:rPr>
          <w:t>" :</w:t>
        </w:r>
        <w:proofErr w:type="gramEnd"/>
        <w:r w:rsidRPr="007D0EBF">
          <w:rPr>
            <w:lang w:val="en-GB"/>
          </w:rPr>
          <w:t>{"type" : "string"},</w:t>
        </w:r>
      </w:ins>
    </w:p>
    <w:p w14:paraId="01F08A20" w14:textId="77777777" w:rsidR="007D0EBF" w:rsidRPr="007D0EBF" w:rsidRDefault="007D0EBF" w:rsidP="007D0EBF">
      <w:pPr>
        <w:rPr>
          <w:ins w:id="416" w:author="Peddi Naga Divya" w:date="2021-08-13T12:09:00Z"/>
          <w:lang w:val="en-GB"/>
        </w:rPr>
      </w:pPr>
      <w:ins w:id="417" w:author="Peddi Naga Divya" w:date="2021-08-13T12:09:00Z"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  <w:t>"observer</w:t>
        </w:r>
        <w:proofErr w:type="gramStart"/>
        <w:r w:rsidRPr="007D0EBF">
          <w:rPr>
            <w:lang w:val="en-GB"/>
          </w:rPr>
          <w:t>" :</w:t>
        </w:r>
        <w:proofErr w:type="gramEnd"/>
        <w:r w:rsidRPr="007D0EBF">
          <w:rPr>
            <w:lang w:val="en-GB"/>
          </w:rPr>
          <w:t>{ "type" : "object",</w:t>
        </w:r>
      </w:ins>
    </w:p>
    <w:p w14:paraId="03EF8E39" w14:textId="77777777" w:rsidR="007D0EBF" w:rsidRPr="007D0EBF" w:rsidRDefault="007D0EBF" w:rsidP="007D0EBF">
      <w:pPr>
        <w:rPr>
          <w:ins w:id="418" w:author="Peddi Naga Divya" w:date="2021-08-13T12:09:00Z"/>
          <w:lang w:val="en-GB"/>
        </w:rPr>
      </w:pPr>
      <w:ins w:id="419" w:author="Peddi Naga Divya" w:date="2021-08-13T12:09:00Z"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  <w:t>"properties</w:t>
        </w:r>
        <w:proofErr w:type="gramStart"/>
        <w:r w:rsidRPr="007D0EBF">
          <w:rPr>
            <w:lang w:val="en-GB"/>
          </w:rPr>
          <w:t>" :</w:t>
        </w:r>
        <w:proofErr w:type="gramEnd"/>
        <w:r w:rsidRPr="007D0EBF">
          <w:rPr>
            <w:lang w:val="en-GB"/>
          </w:rPr>
          <w:t xml:space="preserve"> {</w:t>
        </w:r>
      </w:ins>
    </w:p>
    <w:p w14:paraId="182FD4B6" w14:textId="77777777" w:rsidR="007D0EBF" w:rsidRPr="007D0EBF" w:rsidRDefault="007D0EBF" w:rsidP="007D0EBF">
      <w:pPr>
        <w:rPr>
          <w:ins w:id="420" w:author="Peddi Naga Divya" w:date="2021-08-13T12:09:00Z"/>
          <w:lang w:val="en-GB"/>
        </w:rPr>
      </w:pPr>
      <w:ins w:id="421" w:author="Peddi Naga Divya" w:date="2021-08-13T12:09:00Z"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  <w:t>"name</w:t>
        </w:r>
        <w:proofErr w:type="gramStart"/>
        <w:r w:rsidRPr="007D0EBF">
          <w:rPr>
            <w:lang w:val="en-GB"/>
          </w:rPr>
          <w:t>" :</w:t>
        </w:r>
        <w:proofErr w:type="gramEnd"/>
        <w:r w:rsidRPr="007D0EBF">
          <w:rPr>
            <w:lang w:val="en-GB"/>
          </w:rPr>
          <w:t xml:space="preserve"> {" type" : "string"},</w:t>
        </w:r>
      </w:ins>
    </w:p>
    <w:p w14:paraId="7E0016D5" w14:textId="77777777" w:rsidR="007D0EBF" w:rsidRPr="007D0EBF" w:rsidRDefault="007D0EBF" w:rsidP="007D0EBF">
      <w:pPr>
        <w:rPr>
          <w:ins w:id="422" w:author="Peddi Naga Divya" w:date="2021-08-13T12:09:00Z"/>
          <w:lang w:val="en-GB"/>
        </w:rPr>
      </w:pPr>
      <w:ins w:id="423" w:author="Peddi Naga Divya" w:date="2021-08-13T12:09:00Z"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  <w:t>"email</w:t>
        </w:r>
        <w:proofErr w:type="gramStart"/>
        <w:r w:rsidRPr="007D0EBF">
          <w:rPr>
            <w:lang w:val="en-GB"/>
          </w:rPr>
          <w:t>" :</w:t>
        </w:r>
        <w:proofErr w:type="gramEnd"/>
        <w:r w:rsidRPr="007D0EBF">
          <w:rPr>
            <w:lang w:val="en-GB"/>
          </w:rPr>
          <w:t xml:space="preserve"> {" type" : "string"}</w:t>
        </w:r>
      </w:ins>
    </w:p>
    <w:p w14:paraId="6478DA55" w14:textId="77777777" w:rsidR="007D0EBF" w:rsidRPr="007D0EBF" w:rsidRDefault="007D0EBF" w:rsidP="007D0EBF">
      <w:pPr>
        <w:rPr>
          <w:ins w:id="424" w:author="Peddi Naga Divya" w:date="2021-08-13T12:09:00Z"/>
          <w:lang w:val="en-GB"/>
        </w:rPr>
      </w:pPr>
    </w:p>
    <w:p w14:paraId="0B5CD529" w14:textId="77777777" w:rsidR="007D0EBF" w:rsidRPr="007D0EBF" w:rsidRDefault="007D0EBF" w:rsidP="007D0EBF">
      <w:pPr>
        <w:rPr>
          <w:ins w:id="425" w:author="Peddi Naga Divya" w:date="2021-08-13T12:09:00Z"/>
          <w:lang w:val="en-GB"/>
        </w:rPr>
      </w:pPr>
      <w:ins w:id="426" w:author="Peddi Naga Divya" w:date="2021-08-13T12:09:00Z"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</w:ins>
    </w:p>
    <w:p w14:paraId="036A370D" w14:textId="77777777" w:rsidR="007D0EBF" w:rsidRPr="007D0EBF" w:rsidRDefault="007D0EBF" w:rsidP="007D0EBF">
      <w:pPr>
        <w:rPr>
          <w:ins w:id="427" w:author="Peddi Naga Divya" w:date="2021-08-13T12:09:00Z"/>
          <w:lang w:val="en-GB"/>
        </w:rPr>
      </w:pPr>
      <w:ins w:id="428" w:author="Peddi Naga Divya" w:date="2021-08-13T12:09:00Z"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  <w:t>},</w:t>
        </w:r>
      </w:ins>
    </w:p>
    <w:p w14:paraId="1CCEA732" w14:textId="77777777" w:rsidR="007D0EBF" w:rsidRPr="007D0EBF" w:rsidRDefault="007D0EBF" w:rsidP="007D0EBF">
      <w:pPr>
        <w:rPr>
          <w:ins w:id="429" w:author="Peddi Naga Divya" w:date="2021-08-13T12:09:00Z"/>
          <w:lang w:val="en-GB"/>
        </w:rPr>
      </w:pPr>
      <w:ins w:id="430" w:author="Peddi Naga Divya" w:date="2021-08-13T12:09:00Z"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  <w:t>"observations</w:t>
        </w:r>
        <w:proofErr w:type="gramStart"/>
        <w:r w:rsidRPr="007D0EBF">
          <w:rPr>
            <w:lang w:val="en-GB"/>
          </w:rPr>
          <w:t>" :</w:t>
        </w:r>
        <w:proofErr w:type="gramEnd"/>
        <w:r w:rsidRPr="007D0EBF">
          <w:rPr>
            <w:lang w:val="en-GB"/>
          </w:rPr>
          <w:t xml:space="preserve"> {"type" : "String"}</w:t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</w:ins>
    </w:p>
    <w:p w14:paraId="3EF0E8DA" w14:textId="77777777" w:rsidR="007D0EBF" w:rsidRPr="007D0EBF" w:rsidRDefault="007D0EBF" w:rsidP="007D0EBF">
      <w:pPr>
        <w:rPr>
          <w:ins w:id="431" w:author="Peddi Naga Divya" w:date="2021-08-13T12:09:00Z"/>
          <w:lang w:val="en-GB"/>
        </w:rPr>
      </w:pPr>
    </w:p>
    <w:p w14:paraId="3B21DC2C" w14:textId="77777777" w:rsidR="007D0EBF" w:rsidRPr="007D0EBF" w:rsidRDefault="007D0EBF" w:rsidP="007D0EBF">
      <w:pPr>
        <w:rPr>
          <w:ins w:id="432" w:author="Peddi Naga Divya" w:date="2021-08-13T12:09:00Z"/>
          <w:lang w:val="en-GB"/>
        </w:rPr>
      </w:pPr>
    </w:p>
    <w:p w14:paraId="1D0849D2" w14:textId="77777777" w:rsidR="007D0EBF" w:rsidRPr="007D0EBF" w:rsidRDefault="007D0EBF" w:rsidP="007D0EBF">
      <w:pPr>
        <w:rPr>
          <w:ins w:id="433" w:author="Peddi Naga Divya" w:date="2021-08-13T12:09:00Z"/>
          <w:lang w:val="en-GB"/>
        </w:rPr>
      </w:pPr>
      <w:ins w:id="434" w:author="Peddi Naga Divya" w:date="2021-08-13T12:09:00Z"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  <w:t>}</w:t>
        </w:r>
      </w:ins>
    </w:p>
    <w:p w14:paraId="6204BBDA" w14:textId="77777777" w:rsidR="007D0EBF" w:rsidRPr="007D0EBF" w:rsidRDefault="007D0EBF" w:rsidP="007D0EBF">
      <w:pPr>
        <w:rPr>
          <w:ins w:id="435" w:author="Peddi Naga Divya" w:date="2021-08-13T12:09:00Z"/>
          <w:lang w:val="en-GB"/>
        </w:rPr>
      </w:pPr>
      <w:ins w:id="436" w:author="Peddi Naga Divya" w:date="2021-08-13T12:09:00Z"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  <w:t>}</w:t>
        </w:r>
      </w:ins>
    </w:p>
    <w:p w14:paraId="6AA78DBC" w14:textId="77777777" w:rsidR="007D0EBF" w:rsidRPr="007D0EBF" w:rsidRDefault="007D0EBF" w:rsidP="007D0EBF">
      <w:pPr>
        <w:rPr>
          <w:ins w:id="437" w:author="Peddi Naga Divya" w:date="2021-08-13T12:09:00Z"/>
          <w:lang w:val="en-GB"/>
        </w:rPr>
      </w:pPr>
    </w:p>
    <w:p w14:paraId="38F54295" w14:textId="77777777" w:rsidR="007D0EBF" w:rsidRPr="007D0EBF" w:rsidRDefault="007D0EBF" w:rsidP="007D0EBF">
      <w:pPr>
        <w:rPr>
          <w:ins w:id="438" w:author="Peddi Naga Divya" w:date="2021-08-13T12:09:00Z"/>
          <w:lang w:val="en-GB"/>
        </w:rPr>
      </w:pPr>
      <w:ins w:id="439" w:author="Peddi Naga Divya" w:date="2021-08-13T12:09:00Z"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  <w:t>}</w:t>
        </w:r>
      </w:ins>
    </w:p>
    <w:p w14:paraId="34082D70" w14:textId="77777777" w:rsidR="007D0EBF" w:rsidRPr="007D0EBF" w:rsidRDefault="007D0EBF" w:rsidP="007D0EBF">
      <w:pPr>
        <w:rPr>
          <w:ins w:id="440" w:author="Peddi Naga Divya" w:date="2021-08-13T12:09:00Z"/>
          <w:lang w:val="en-GB"/>
        </w:rPr>
      </w:pPr>
      <w:ins w:id="441" w:author="Peddi Naga Divya" w:date="2021-08-13T12:09:00Z"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  <w:t>}</w:t>
        </w:r>
      </w:ins>
    </w:p>
    <w:p w14:paraId="38C3FD53" w14:textId="77777777" w:rsidR="007D0EBF" w:rsidRPr="007D0EBF" w:rsidRDefault="007D0EBF" w:rsidP="007D0EBF">
      <w:pPr>
        <w:rPr>
          <w:ins w:id="442" w:author="Peddi Naga Divya" w:date="2021-08-13T12:09:00Z"/>
          <w:lang w:val="en-GB"/>
        </w:rPr>
      </w:pPr>
      <w:ins w:id="443" w:author="Peddi Naga Divya" w:date="2021-08-13T12:09:00Z">
        <w:r w:rsidRPr="007D0EBF">
          <w:rPr>
            <w:lang w:val="en-GB"/>
          </w:rPr>
          <w:tab/>
        </w:r>
        <w:r w:rsidRPr="007D0EBF">
          <w:rPr>
            <w:lang w:val="en-GB"/>
          </w:rPr>
          <w:tab/>
        </w:r>
        <w:r w:rsidRPr="007D0EBF">
          <w:rPr>
            <w:lang w:val="en-GB"/>
          </w:rPr>
          <w:tab/>
          <w:t>}</w:t>
        </w:r>
      </w:ins>
    </w:p>
    <w:p w14:paraId="51DA389C" w14:textId="77777777" w:rsidR="007D0EBF" w:rsidRPr="007D0EBF" w:rsidRDefault="007D0EBF" w:rsidP="007D0EBF">
      <w:pPr>
        <w:rPr>
          <w:ins w:id="444" w:author="Peddi Naga Divya" w:date="2021-08-13T12:09:00Z"/>
          <w:lang w:val="en-GB"/>
        </w:rPr>
      </w:pPr>
      <w:ins w:id="445" w:author="Peddi Naga Divya" w:date="2021-08-13T12:09:00Z">
        <w:r w:rsidRPr="007D0EBF">
          <w:rPr>
            <w:lang w:val="en-GB"/>
          </w:rPr>
          <w:lastRenderedPageBreak/>
          <w:t>}</w:t>
        </w:r>
      </w:ins>
    </w:p>
    <w:p w14:paraId="622837CF" w14:textId="3287913D" w:rsidR="007D0EBF" w:rsidRDefault="003C5775" w:rsidP="00056870">
      <w:pPr>
        <w:rPr>
          <w:ins w:id="446" w:author="Peddi Naga Divya" w:date="2021-08-13T12:11:00Z"/>
          <w:lang w:val="en-GB"/>
        </w:rPr>
      </w:pPr>
      <w:ins w:id="447" w:author="Peddi Naga Divya" w:date="2021-08-13T12:10:00Z">
        <w:r>
          <w:rPr>
            <w:lang w:val="en-GB"/>
          </w:rPr>
          <w:t>Then validate against the schema in jsonschemavalidator.net</w:t>
        </w:r>
      </w:ins>
    </w:p>
    <w:p w14:paraId="6AC5A130" w14:textId="77777777" w:rsidR="00E535EE" w:rsidRDefault="00E535EE" w:rsidP="00056870">
      <w:pPr>
        <w:rPr>
          <w:ins w:id="448" w:author="Peddi Naga Divya" w:date="2021-08-13T12:11:00Z"/>
          <w:lang w:val="en-GB"/>
        </w:rPr>
      </w:pPr>
    </w:p>
    <w:p w14:paraId="15DBB27F" w14:textId="0B1B972D" w:rsidR="003D60A7" w:rsidRDefault="003D60A7" w:rsidP="00056870">
      <w:pPr>
        <w:rPr>
          <w:ins w:id="449" w:author="Peddi Naga Divya" w:date="2021-08-13T12:51:00Z"/>
          <w:lang w:val="en-GB"/>
        </w:rPr>
      </w:pPr>
      <w:ins w:id="450" w:author="Peddi Naga Divya" w:date="2021-08-13T12:11:00Z">
        <w:r>
          <w:rPr>
            <w:noProof/>
            <w:lang w:val="en-GB"/>
          </w:rPr>
          <w:drawing>
            <wp:inline distT="0" distB="0" distL="0" distR="0" wp14:anchorId="1BDEE6E1" wp14:editId="7CC5F313">
              <wp:extent cx="5732145" cy="3582670"/>
              <wp:effectExtent l="0" t="0" r="0" b="0"/>
              <wp:docPr id="8" name="Picture 8" descr="Graphical user interface, 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Picture 8" descr="Graphical user interface, text&#10;&#10;Description automatically generated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2145" cy="35826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C835B36" w14:textId="77777777" w:rsidR="00F4781C" w:rsidRDefault="00F4781C" w:rsidP="00056870">
      <w:pPr>
        <w:rPr>
          <w:ins w:id="451" w:author="Peddi Naga Divya" w:date="2021-08-13T12:11:00Z"/>
          <w:lang w:val="en-GB"/>
        </w:rPr>
      </w:pPr>
    </w:p>
    <w:p w14:paraId="489F2B3B" w14:textId="1D12B05F" w:rsidR="00E535EE" w:rsidRDefault="00E535EE" w:rsidP="00056870">
      <w:pPr>
        <w:rPr>
          <w:ins w:id="452" w:author="Peddi Naga Divya" w:date="2021-08-12T11:34:00Z"/>
          <w:lang w:val="en-GB"/>
        </w:rPr>
      </w:pPr>
      <w:ins w:id="453" w:author="Peddi Naga Divya" w:date="2021-08-13T12:11:00Z">
        <w:r>
          <w:rPr>
            <w:lang w:val="en-GB"/>
          </w:rPr>
          <w:t>T</w:t>
        </w:r>
      </w:ins>
      <w:ins w:id="454" w:author="Peddi Naga Divya" w:date="2021-08-13T12:12:00Z">
        <w:r>
          <w:rPr>
            <w:lang w:val="en-GB"/>
          </w:rPr>
          <w:t xml:space="preserve">he above data can be saved as below </w:t>
        </w:r>
        <w:proofErr w:type="spellStart"/>
        <w:r>
          <w:rPr>
            <w:lang w:val="en-GB"/>
          </w:rPr>
          <w:t>url</w:t>
        </w:r>
        <w:proofErr w:type="spellEnd"/>
        <w:r>
          <w:rPr>
            <w:lang w:val="en-GB"/>
          </w:rPr>
          <w:t xml:space="preserve"> </w:t>
        </w:r>
      </w:ins>
    </w:p>
    <w:p w14:paraId="7A66080E" w14:textId="651623AA" w:rsidR="00546D3B" w:rsidRDefault="005D32FF" w:rsidP="00056870">
      <w:pPr>
        <w:rPr>
          <w:ins w:id="455" w:author="Peddi Naga Divya" w:date="2021-08-13T12:12:00Z"/>
          <w:lang w:val="en-GB"/>
        </w:rPr>
      </w:pPr>
      <w:ins w:id="456" w:author="Peddi Naga Divya" w:date="2021-08-13T12:11:00Z">
        <w:r>
          <w:rPr>
            <w:lang w:val="en-GB"/>
          </w:rPr>
          <w:fldChar w:fldCharType="begin"/>
        </w:r>
        <w:r>
          <w:rPr>
            <w:lang w:val="en-GB"/>
          </w:rPr>
          <w:instrText xml:space="preserve"> HYPERLINK "</w:instrText>
        </w:r>
        <w:r w:rsidRPr="005D32FF">
          <w:rPr>
            <w:lang w:val="en-GB"/>
          </w:rPr>
          <w:instrText>https://www.jsonschemavalidator.net/s/yuRvOsBg</w:instrText>
        </w:r>
        <w:r>
          <w:rPr>
            <w:lang w:val="en-GB"/>
          </w:rPr>
          <w:instrText xml:space="preserve">" </w:instrText>
        </w:r>
        <w:r>
          <w:rPr>
            <w:lang w:val="en-GB"/>
          </w:rPr>
          <w:fldChar w:fldCharType="separate"/>
        </w:r>
        <w:r w:rsidRPr="00105049">
          <w:rPr>
            <w:rStyle w:val="Hyperlink"/>
            <w:lang w:val="en-GB"/>
          </w:rPr>
          <w:t>https://www.jsonschemavalidator.net/s/yuRvOsBg</w:t>
        </w:r>
        <w:r>
          <w:rPr>
            <w:lang w:val="en-GB"/>
          </w:rPr>
          <w:fldChar w:fldCharType="end"/>
        </w:r>
        <w:r w:rsidR="00E535EE">
          <w:rPr>
            <w:lang w:val="en-GB"/>
          </w:rPr>
          <w:t xml:space="preserve"> </w:t>
        </w:r>
      </w:ins>
    </w:p>
    <w:p w14:paraId="1D63171D" w14:textId="7D7A6BA7" w:rsidR="00BE1449" w:rsidRDefault="00BE1449" w:rsidP="00056870">
      <w:pPr>
        <w:rPr>
          <w:ins w:id="457" w:author="Peddi Naga Divya" w:date="2021-08-13T12:12:00Z"/>
          <w:lang w:val="en-GB"/>
        </w:rPr>
      </w:pPr>
    </w:p>
    <w:p w14:paraId="5C80E7BE" w14:textId="79FF2E71" w:rsidR="00BE1449" w:rsidRDefault="007504D4" w:rsidP="00056870">
      <w:pPr>
        <w:rPr>
          <w:ins w:id="458" w:author="Peddi Naga Divya" w:date="2021-08-13T12:49:00Z"/>
          <w:lang w:val="en-GB"/>
        </w:rPr>
      </w:pPr>
      <w:ins w:id="459" w:author="Peddi Naga Divya" w:date="2021-08-13T12:49:00Z">
        <w:r>
          <w:rPr>
            <w:lang w:val="en-GB"/>
          </w:rPr>
          <w:t>Add Restrictions:</w:t>
        </w:r>
      </w:ins>
    </w:p>
    <w:p w14:paraId="4DA598AA" w14:textId="254B22E8" w:rsidR="007504D4" w:rsidRDefault="007504D4" w:rsidP="007504D4">
      <w:pPr>
        <w:pStyle w:val="ListParagraph"/>
        <w:numPr>
          <w:ilvl w:val="0"/>
          <w:numId w:val="9"/>
        </w:numPr>
        <w:rPr>
          <w:ins w:id="460" w:author="Peddi Naga Divya" w:date="2021-08-13T12:55:00Z"/>
          <w:lang w:val="en-GB"/>
        </w:rPr>
      </w:pPr>
      <w:ins w:id="461" w:author="Peddi Naga Divya" w:date="2021-08-13T12:49:00Z">
        <w:r>
          <w:rPr>
            <w:lang w:val="en-GB"/>
          </w:rPr>
          <w:t xml:space="preserve">Add </w:t>
        </w:r>
        <w:proofErr w:type="spellStart"/>
        <w:r>
          <w:rPr>
            <w:lang w:val="en-GB"/>
          </w:rPr>
          <w:t>enum</w:t>
        </w:r>
        <w:proofErr w:type="spellEnd"/>
        <w:r>
          <w:rPr>
            <w:lang w:val="en-GB"/>
          </w:rPr>
          <w:t xml:space="preserve"> to </w:t>
        </w:r>
        <w:r w:rsidR="00A67025">
          <w:rPr>
            <w:lang w:val="en-GB"/>
          </w:rPr>
          <w:t>animal nam</w:t>
        </w:r>
      </w:ins>
      <w:ins w:id="462" w:author="Peddi Naga Divya" w:date="2021-08-13T12:55:00Z">
        <w:r w:rsidR="006526EF">
          <w:rPr>
            <w:lang w:val="en-GB"/>
          </w:rPr>
          <w:t xml:space="preserve">es and add four </w:t>
        </w:r>
        <w:r w:rsidR="005D0326">
          <w:rPr>
            <w:lang w:val="en-GB"/>
          </w:rPr>
          <w:t>values like below</w:t>
        </w:r>
      </w:ins>
    </w:p>
    <w:p w14:paraId="077AEDF4" w14:textId="77777777" w:rsidR="00AA3CF3" w:rsidRPr="00AA3CF3" w:rsidRDefault="00AA3CF3" w:rsidP="00AA3CF3">
      <w:pPr>
        <w:pStyle w:val="ListParagraph"/>
        <w:rPr>
          <w:ins w:id="463" w:author="Peddi Naga Divya" w:date="2021-08-13T12:56:00Z"/>
          <w:lang w:val="en-GB"/>
        </w:rPr>
      </w:pPr>
      <w:ins w:id="464" w:author="Peddi Naga Divya" w:date="2021-08-13T12:56:00Z">
        <w:r w:rsidRPr="00AA3CF3">
          <w:rPr>
            <w:lang w:val="en-GB"/>
          </w:rPr>
          <w:t>"animal</w:t>
        </w:r>
        <w:proofErr w:type="gramStart"/>
        <w:r w:rsidRPr="00AA3CF3">
          <w:rPr>
            <w:lang w:val="en-GB"/>
          </w:rPr>
          <w:t>" :</w:t>
        </w:r>
        <w:proofErr w:type="gramEnd"/>
        <w:r w:rsidRPr="00AA3CF3">
          <w:rPr>
            <w:lang w:val="en-GB"/>
          </w:rPr>
          <w:t xml:space="preserve"> {"type" : "string","</w:t>
        </w:r>
        <w:proofErr w:type="spellStart"/>
        <w:r w:rsidRPr="00AA3CF3">
          <w:rPr>
            <w:lang w:val="en-GB"/>
          </w:rPr>
          <w:t>enum</w:t>
        </w:r>
        <w:proofErr w:type="spellEnd"/>
        <w:r w:rsidRPr="00AA3CF3">
          <w:rPr>
            <w:lang w:val="en-GB"/>
          </w:rPr>
          <w:t>" : ["Pine Martin", "</w:t>
        </w:r>
        <w:proofErr w:type="spellStart"/>
        <w:r w:rsidRPr="00AA3CF3">
          <w:rPr>
            <w:lang w:val="en-GB"/>
          </w:rPr>
          <w:t>Otter","Beaver</w:t>
        </w:r>
        <w:proofErr w:type="spellEnd"/>
        <w:r w:rsidRPr="00AA3CF3">
          <w:rPr>
            <w:lang w:val="en-GB"/>
          </w:rPr>
          <w:t>", "Hare"]},</w:t>
        </w:r>
      </w:ins>
    </w:p>
    <w:p w14:paraId="4E86D61A" w14:textId="406C4F7C" w:rsidR="005D0326" w:rsidRDefault="00AA3CF3" w:rsidP="00AA3CF3">
      <w:pPr>
        <w:pStyle w:val="ListParagraph"/>
        <w:rPr>
          <w:ins w:id="465" w:author="Peddi Naga Divya" w:date="2021-08-13T12:56:00Z"/>
          <w:lang w:val="en-GB"/>
        </w:rPr>
      </w:pPr>
      <w:ins w:id="466" w:author="Peddi Naga Divya" w:date="2021-08-13T12:56:00Z">
        <w:r w:rsidRPr="00AA3CF3">
          <w:rPr>
            <w:lang w:val="en-GB"/>
          </w:rPr>
          <w:tab/>
        </w:r>
        <w:r w:rsidRPr="00AA3CF3">
          <w:rPr>
            <w:lang w:val="en-GB"/>
          </w:rPr>
          <w:tab/>
        </w:r>
      </w:ins>
    </w:p>
    <w:p w14:paraId="163212E7" w14:textId="2B33C89E" w:rsidR="00AA3CF3" w:rsidRDefault="00AA3CF3" w:rsidP="00AA3CF3">
      <w:pPr>
        <w:rPr>
          <w:ins w:id="467" w:author="Peddi Naga Divya" w:date="2021-08-13T12:56:00Z"/>
          <w:lang w:val="en-GB"/>
        </w:rPr>
      </w:pPr>
      <w:ins w:id="468" w:author="Peddi Naga Divya" w:date="2021-08-13T12:56:00Z">
        <w:r>
          <w:rPr>
            <w:lang w:val="en-GB"/>
          </w:rPr>
          <w:t>Then try to validate:</w:t>
        </w:r>
      </w:ins>
    </w:p>
    <w:p w14:paraId="7CA42352" w14:textId="52B8FF51" w:rsidR="00AA3CF3" w:rsidRDefault="00B72206" w:rsidP="00AA3CF3">
      <w:pPr>
        <w:rPr>
          <w:ins w:id="469" w:author="Peddi Naga Divya" w:date="2021-08-13T12:57:00Z"/>
          <w:lang w:val="en-GB"/>
        </w:rPr>
      </w:pPr>
      <w:ins w:id="470" w:author="Peddi Naga Divya" w:date="2021-08-13T12:57:00Z">
        <w:r>
          <w:rPr>
            <w:noProof/>
            <w:lang w:val="en-GB"/>
          </w:rPr>
          <w:lastRenderedPageBreak/>
          <w:drawing>
            <wp:inline distT="0" distB="0" distL="0" distR="0" wp14:anchorId="13B2C7FF" wp14:editId="245101A6">
              <wp:extent cx="5732145" cy="3582670"/>
              <wp:effectExtent l="0" t="0" r="0" b="0"/>
              <wp:docPr id="9" name="Picture 9" descr="Graphical user interface, 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Picture 9" descr="Graphical user interface, text&#10;&#10;Description automatically generated"/>
                      <pic:cNvPicPr/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2145" cy="35826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E27A13E" w14:textId="77777777" w:rsidR="00B72206" w:rsidRPr="00AA3CF3" w:rsidRDefault="00B72206">
      <w:pPr>
        <w:rPr>
          <w:ins w:id="471" w:author="Peddi Naga Divya" w:date="2021-08-13T12:11:00Z"/>
          <w:lang w:val="en-GB"/>
        </w:rPr>
      </w:pPr>
    </w:p>
    <w:p w14:paraId="33339CBF" w14:textId="4AB5A462" w:rsidR="005D32FF" w:rsidRPr="004C5F85" w:rsidRDefault="00C10C5F" w:rsidP="00056870">
      <w:pPr>
        <w:rPr>
          <w:ins w:id="472" w:author="Peddi Naga Divya" w:date="2021-08-14T14:28:00Z"/>
          <w:b/>
          <w:bCs/>
          <w:lang w:val="en-GB"/>
          <w:rPrChange w:id="473" w:author="Peddi Naga Divya" w:date="2021-08-14T14:30:00Z">
            <w:rPr>
              <w:ins w:id="474" w:author="Peddi Naga Divya" w:date="2021-08-14T14:28:00Z"/>
              <w:lang w:val="en-GB"/>
            </w:rPr>
          </w:rPrChange>
        </w:rPr>
      </w:pPr>
      <w:ins w:id="475" w:author="Peddi Naga Divya" w:date="2021-08-14T14:28:00Z">
        <w:r w:rsidRPr="004C5F85">
          <w:rPr>
            <w:b/>
            <w:bCs/>
            <w:lang w:val="en-GB"/>
            <w:rPrChange w:id="476" w:author="Peddi Naga Divya" w:date="2021-08-14T14:30:00Z">
              <w:rPr>
                <w:lang w:val="en-GB"/>
              </w:rPr>
            </w:rPrChange>
          </w:rPr>
          <w:t>Week – 8:</w:t>
        </w:r>
      </w:ins>
    </w:p>
    <w:p w14:paraId="1CDED5D8" w14:textId="3579F153" w:rsidR="00C10C5F" w:rsidRDefault="00C10C5F" w:rsidP="00056870">
      <w:pPr>
        <w:rPr>
          <w:ins w:id="477" w:author="Peddi Naga Divya" w:date="2021-08-14T14:28:00Z"/>
          <w:lang w:val="en-GB"/>
        </w:rPr>
      </w:pPr>
      <w:ins w:id="478" w:author="Peddi Naga Divya" w:date="2021-08-14T14:28:00Z">
        <w:r>
          <w:rPr>
            <w:lang w:val="en-GB"/>
          </w:rPr>
          <w:t xml:space="preserve">Ajax: Asynchronous </w:t>
        </w:r>
        <w:proofErr w:type="spellStart"/>
        <w:r>
          <w:rPr>
            <w:lang w:val="en-GB"/>
          </w:rPr>
          <w:t>Javascript</w:t>
        </w:r>
        <w:proofErr w:type="spellEnd"/>
        <w:r>
          <w:rPr>
            <w:lang w:val="en-GB"/>
          </w:rPr>
          <w:t xml:space="preserve"> </w:t>
        </w:r>
        <w:r w:rsidR="00E01725">
          <w:rPr>
            <w:lang w:val="en-GB"/>
          </w:rPr>
          <w:t>and XML.</w:t>
        </w:r>
      </w:ins>
    </w:p>
    <w:p w14:paraId="222BC040" w14:textId="19E57F7C" w:rsidR="00E01725" w:rsidRDefault="00E01725" w:rsidP="00056870">
      <w:pPr>
        <w:rPr>
          <w:ins w:id="479" w:author="Peddi Naga Divya" w:date="2021-08-14T14:29:00Z"/>
          <w:lang w:val="en-GB"/>
        </w:rPr>
      </w:pPr>
      <w:ins w:id="480" w:author="Peddi Naga Divya" w:date="2021-08-14T14:28:00Z">
        <w:r>
          <w:rPr>
            <w:lang w:val="en-GB"/>
          </w:rPr>
          <w:t>To create web applications for fron</w:t>
        </w:r>
      </w:ins>
      <w:ins w:id="481" w:author="Peddi Naga Divya" w:date="2021-08-14T14:29:00Z">
        <w:r>
          <w:rPr>
            <w:lang w:val="en-GB"/>
          </w:rPr>
          <w:t xml:space="preserve">t end side </w:t>
        </w:r>
        <w:proofErr w:type="gramStart"/>
        <w:r>
          <w:rPr>
            <w:lang w:val="en-GB"/>
          </w:rPr>
          <w:t>( client</w:t>
        </w:r>
        <w:proofErr w:type="gramEnd"/>
        <w:r>
          <w:rPr>
            <w:lang w:val="en-GB"/>
          </w:rPr>
          <w:t xml:space="preserve"> side) more responsive and update dynamically </w:t>
        </w:r>
      </w:ins>
      <w:ins w:id="482" w:author="Peddi Naga Divya" w:date="2021-08-14T14:31:00Z">
        <w:r w:rsidR="00FB1033">
          <w:rPr>
            <w:lang w:val="en-GB"/>
          </w:rPr>
          <w:t xml:space="preserve">which means partially update </w:t>
        </w:r>
        <w:r w:rsidR="001E4F97">
          <w:rPr>
            <w:lang w:val="en-GB"/>
          </w:rPr>
          <w:t xml:space="preserve">the page </w:t>
        </w:r>
      </w:ins>
      <w:ins w:id="483" w:author="Peddi Naga Divya" w:date="2021-08-14T14:29:00Z">
        <w:r w:rsidR="00B306F6">
          <w:rPr>
            <w:lang w:val="en-GB"/>
          </w:rPr>
          <w:t>without any interaction with other html elements.</w:t>
        </w:r>
      </w:ins>
    </w:p>
    <w:p w14:paraId="1AD361CF" w14:textId="7E4A518F" w:rsidR="00B306F6" w:rsidRDefault="00B306F6" w:rsidP="00056870">
      <w:pPr>
        <w:rPr>
          <w:ins w:id="484" w:author="Peddi Naga Divya" w:date="2021-08-14T14:33:00Z"/>
          <w:lang w:val="en-GB"/>
        </w:rPr>
      </w:pPr>
      <w:ins w:id="485" w:author="Peddi Naga Divya" w:date="2021-08-14T14:29:00Z">
        <w:r>
          <w:rPr>
            <w:lang w:val="en-GB"/>
          </w:rPr>
          <w:t xml:space="preserve">Ajax make use of </w:t>
        </w:r>
        <w:proofErr w:type="spellStart"/>
        <w:r>
          <w:rPr>
            <w:lang w:val="en-GB"/>
          </w:rPr>
          <w:t>javascript</w:t>
        </w:r>
        <w:proofErr w:type="spellEnd"/>
        <w:r>
          <w:rPr>
            <w:lang w:val="en-GB"/>
          </w:rPr>
          <w:t xml:space="preserve"> to </w:t>
        </w:r>
      </w:ins>
      <w:ins w:id="486" w:author="Peddi Naga Divya" w:date="2021-08-14T14:30:00Z">
        <w:r>
          <w:rPr>
            <w:lang w:val="en-GB"/>
          </w:rPr>
          <w:t>update this work.</w:t>
        </w:r>
      </w:ins>
    </w:p>
    <w:p w14:paraId="0427C5CD" w14:textId="04DBFDDA" w:rsidR="002311F1" w:rsidRDefault="002311F1" w:rsidP="00056870">
      <w:pPr>
        <w:rPr>
          <w:ins w:id="487" w:author="Peddi Naga Divya" w:date="2021-08-14T14:33:00Z"/>
          <w:lang w:val="en-GB"/>
        </w:rPr>
      </w:pPr>
    </w:p>
    <w:p w14:paraId="06A64667" w14:textId="75FF3914" w:rsidR="002311F1" w:rsidRDefault="00C629F8" w:rsidP="00056870">
      <w:pPr>
        <w:rPr>
          <w:ins w:id="488" w:author="Peddi Naga Divya" w:date="2021-08-14T14:33:00Z"/>
          <w:lang w:val="en-GB"/>
        </w:rPr>
      </w:pPr>
      <w:proofErr w:type="gramStart"/>
      <w:ins w:id="489" w:author="Peddi Naga Divya" w:date="2021-08-14T14:35:00Z">
        <w:r>
          <w:rPr>
            <w:lang w:val="en-GB"/>
          </w:rPr>
          <w:t>a)</w:t>
        </w:r>
      </w:ins>
      <w:ins w:id="490" w:author="Peddi Naga Divya" w:date="2021-08-14T14:33:00Z">
        <w:r w:rsidR="002311F1">
          <w:rPr>
            <w:lang w:val="en-GB"/>
          </w:rPr>
          <w:t>Traditional</w:t>
        </w:r>
        <w:proofErr w:type="gramEnd"/>
        <w:r w:rsidR="002311F1">
          <w:rPr>
            <w:lang w:val="en-GB"/>
          </w:rPr>
          <w:t xml:space="preserve"> Requests to server Is using ‘HTTP Requests’</w:t>
        </w:r>
      </w:ins>
    </w:p>
    <w:p w14:paraId="1E6B2EFC" w14:textId="12E8018A" w:rsidR="002311F1" w:rsidRDefault="00C629F8" w:rsidP="00056870">
      <w:pPr>
        <w:rPr>
          <w:ins w:id="491" w:author="Peddi Naga Divya" w:date="2021-08-14T14:35:00Z"/>
          <w:lang w:val="en-GB"/>
        </w:rPr>
      </w:pPr>
      <w:ins w:id="492" w:author="Peddi Naga Divya" w:date="2021-08-14T14:35:00Z">
        <w:r>
          <w:rPr>
            <w:lang w:val="en-GB"/>
          </w:rPr>
          <w:t xml:space="preserve">b) </w:t>
        </w:r>
      </w:ins>
      <w:ins w:id="493" w:author="Peddi Naga Divya" w:date="2021-08-14T14:33:00Z">
        <w:r w:rsidR="002311F1">
          <w:rPr>
            <w:lang w:val="en-GB"/>
          </w:rPr>
          <w:t>Ajax Requests to server is using ‘XHR</w:t>
        </w:r>
        <w:r w:rsidR="00F72E8C">
          <w:rPr>
            <w:lang w:val="en-GB"/>
          </w:rPr>
          <w:t xml:space="preserve">’ </w:t>
        </w:r>
      </w:ins>
      <w:ins w:id="494" w:author="Peddi Naga Divya" w:date="2021-08-14T14:34:00Z">
        <w:r w:rsidR="00F72E8C">
          <w:rPr>
            <w:lang w:val="en-GB"/>
          </w:rPr>
          <w:t>– ‘</w:t>
        </w:r>
        <w:proofErr w:type="spellStart"/>
        <w:r w:rsidR="00F72E8C">
          <w:rPr>
            <w:lang w:val="en-GB"/>
          </w:rPr>
          <w:t>XMLHTTPRequest</w:t>
        </w:r>
        <w:proofErr w:type="spellEnd"/>
        <w:r w:rsidR="00F72E8C">
          <w:rPr>
            <w:lang w:val="en-GB"/>
          </w:rPr>
          <w:t>’ object</w:t>
        </w:r>
      </w:ins>
      <w:ins w:id="495" w:author="Peddi Naga Divya" w:date="2021-08-14T14:35:00Z">
        <w:r>
          <w:rPr>
            <w:lang w:val="en-GB"/>
          </w:rPr>
          <w:t>.</w:t>
        </w:r>
      </w:ins>
    </w:p>
    <w:p w14:paraId="698FCCFE" w14:textId="24F380B3" w:rsidR="00C629F8" w:rsidRDefault="00C629F8" w:rsidP="00056870">
      <w:pPr>
        <w:rPr>
          <w:ins w:id="496" w:author="Peddi Naga Divya" w:date="2021-08-14T14:36:00Z"/>
          <w:lang w:val="en-GB"/>
        </w:rPr>
      </w:pPr>
      <w:ins w:id="497" w:author="Peddi Naga Divya" w:date="2021-08-14T14:35:00Z">
        <w:r>
          <w:rPr>
            <w:lang w:val="en-GB"/>
          </w:rPr>
          <w:t xml:space="preserve">c) </w:t>
        </w:r>
        <w:r w:rsidR="008E68CB">
          <w:rPr>
            <w:lang w:val="en-GB"/>
          </w:rPr>
          <w:t xml:space="preserve">ajax works with json, text </w:t>
        </w:r>
        <w:proofErr w:type="gramStart"/>
        <w:r w:rsidR="008E68CB">
          <w:rPr>
            <w:lang w:val="en-GB"/>
          </w:rPr>
          <w:t>file ,</w:t>
        </w:r>
        <w:proofErr w:type="gramEnd"/>
        <w:r w:rsidR="008E68CB">
          <w:rPr>
            <w:lang w:val="en-GB"/>
          </w:rPr>
          <w:t xml:space="preserve"> c</w:t>
        </w:r>
      </w:ins>
      <w:ins w:id="498" w:author="Peddi Naga Divya" w:date="2021-08-14T14:36:00Z">
        <w:r w:rsidR="008E68CB">
          <w:rPr>
            <w:lang w:val="en-GB"/>
          </w:rPr>
          <w:t>sv, html also</w:t>
        </w:r>
      </w:ins>
    </w:p>
    <w:p w14:paraId="2C9D1AA9" w14:textId="4B79CAAD" w:rsidR="008E68CB" w:rsidRDefault="00FD0CD7" w:rsidP="00056870">
      <w:pPr>
        <w:rPr>
          <w:ins w:id="499" w:author="Peddi Naga Divya" w:date="2021-08-14T14:37:00Z"/>
          <w:lang w:val="en-GB"/>
        </w:rPr>
      </w:pPr>
      <w:ins w:id="500" w:author="Peddi Naga Divya" w:date="2021-08-14T14:37:00Z">
        <w:r>
          <w:rPr>
            <w:lang w:val="en-GB"/>
          </w:rPr>
          <w:t>How it works:</w:t>
        </w:r>
      </w:ins>
    </w:p>
    <w:p w14:paraId="48E0F0C8" w14:textId="77777777" w:rsidR="00785CDD" w:rsidRDefault="00785CDD" w:rsidP="00785CDD">
      <w:pPr>
        <w:spacing w:after="0" w:line="240" w:lineRule="auto"/>
        <w:rPr>
          <w:ins w:id="501" w:author="Peddi Naga Divya" w:date="2021-08-14T14:37:00Z"/>
          <w:rFonts w:ascii="Times New Roman" w:eastAsia="Times New Roman" w:hAnsi="Times New Roman" w:cs="Times New Roman"/>
          <w:color w:val="auto"/>
          <w:sz w:val="24"/>
          <w:szCs w:val="24"/>
          <w:lang w:val="en-GB" w:eastAsia="en-GB"/>
        </w:rPr>
      </w:pPr>
      <w:ins w:id="502" w:author="Peddi Naga Divya" w:date="2021-08-14T14:37:00Z">
        <w:r w:rsidRPr="00785CDD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1. A </w:t>
        </w:r>
        <w:proofErr w:type="gramStart"/>
        <w:r w:rsidRPr="00785CDD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>user initiated</w:t>
        </w:r>
        <w:proofErr w:type="gramEnd"/>
        <w:r w:rsidRPr="00785CDD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 event occurs (e.g. form submit).</w:t>
        </w:r>
      </w:ins>
    </w:p>
    <w:p w14:paraId="2E3F1877" w14:textId="77777777" w:rsidR="00785CDD" w:rsidRDefault="00785CDD" w:rsidP="00785CDD">
      <w:pPr>
        <w:spacing w:after="0" w:line="240" w:lineRule="auto"/>
        <w:rPr>
          <w:ins w:id="503" w:author="Peddi Naga Divya" w:date="2021-08-14T14:37:00Z"/>
          <w:rFonts w:ascii="Times New Roman" w:eastAsia="Times New Roman" w:hAnsi="Times New Roman" w:cs="Times New Roman"/>
          <w:color w:val="auto"/>
          <w:sz w:val="24"/>
          <w:szCs w:val="24"/>
          <w:lang w:val="en-GB" w:eastAsia="en-GB"/>
        </w:rPr>
      </w:pPr>
      <w:ins w:id="504" w:author="Peddi Naga Divya" w:date="2021-08-14T14:37:00Z">
        <w:r w:rsidRPr="00785CDD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 2. An </w:t>
        </w:r>
        <w:proofErr w:type="spellStart"/>
        <w:r w:rsidRPr="00785CDD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>XMLHttpRequest</w:t>
        </w:r>
        <w:proofErr w:type="spellEnd"/>
        <w:r w:rsidRPr="00785CDD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 object is created. </w:t>
        </w:r>
      </w:ins>
    </w:p>
    <w:p w14:paraId="4EA1F886" w14:textId="77777777" w:rsidR="00785CDD" w:rsidRDefault="00785CDD" w:rsidP="00785CDD">
      <w:pPr>
        <w:spacing w:after="0" w:line="240" w:lineRule="auto"/>
        <w:rPr>
          <w:ins w:id="505" w:author="Peddi Naga Divya" w:date="2021-08-14T14:38:00Z"/>
          <w:rFonts w:ascii="Times New Roman" w:eastAsia="Times New Roman" w:hAnsi="Times New Roman" w:cs="Times New Roman"/>
          <w:color w:val="auto"/>
          <w:sz w:val="24"/>
          <w:szCs w:val="24"/>
          <w:lang w:val="en-GB" w:eastAsia="en-GB"/>
        </w:rPr>
      </w:pPr>
      <w:ins w:id="506" w:author="Peddi Naga Divya" w:date="2021-08-14T14:37:00Z">
        <w:r w:rsidRPr="00785CDD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3. The </w:t>
        </w:r>
        <w:proofErr w:type="spellStart"/>
        <w:r w:rsidRPr="00785CDD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>XMLHttpRequest</w:t>
        </w:r>
        <w:proofErr w:type="spellEnd"/>
        <w:r w:rsidRPr="00785CDD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 object is configured.</w:t>
        </w:r>
      </w:ins>
    </w:p>
    <w:p w14:paraId="3116C05B" w14:textId="77777777" w:rsidR="00785CDD" w:rsidRDefault="00785CDD" w:rsidP="00785CDD">
      <w:pPr>
        <w:spacing w:after="0" w:line="240" w:lineRule="auto"/>
        <w:rPr>
          <w:ins w:id="507" w:author="Peddi Naga Divya" w:date="2021-08-14T14:38:00Z"/>
          <w:rFonts w:ascii="Times New Roman" w:eastAsia="Times New Roman" w:hAnsi="Times New Roman" w:cs="Times New Roman"/>
          <w:color w:val="auto"/>
          <w:sz w:val="24"/>
          <w:szCs w:val="24"/>
          <w:lang w:val="en-GB" w:eastAsia="en-GB"/>
        </w:rPr>
      </w:pPr>
      <w:ins w:id="508" w:author="Peddi Naga Divya" w:date="2021-08-14T14:37:00Z">
        <w:r w:rsidRPr="00785CDD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 4. The </w:t>
        </w:r>
        <w:proofErr w:type="spellStart"/>
        <w:r w:rsidRPr="00785CDD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>XMLHttpRequest</w:t>
        </w:r>
        <w:proofErr w:type="spellEnd"/>
        <w:r w:rsidRPr="00785CDD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 object makes an asynchronous request to the web server.</w:t>
        </w:r>
      </w:ins>
    </w:p>
    <w:p w14:paraId="7477C767" w14:textId="77777777" w:rsidR="00785CDD" w:rsidRDefault="00785CDD" w:rsidP="00785CDD">
      <w:pPr>
        <w:spacing w:after="0" w:line="240" w:lineRule="auto"/>
        <w:rPr>
          <w:ins w:id="509" w:author="Peddi Naga Divya" w:date="2021-08-14T14:38:00Z"/>
          <w:rFonts w:ascii="Times New Roman" w:eastAsia="Times New Roman" w:hAnsi="Times New Roman" w:cs="Times New Roman"/>
          <w:color w:val="auto"/>
          <w:sz w:val="24"/>
          <w:szCs w:val="24"/>
          <w:lang w:val="en-GB" w:eastAsia="en-GB"/>
        </w:rPr>
      </w:pPr>
      <w:ins w:id="510" w:author="Peddi Naga Divya" w:date="2021-08-14T14:37:00Z">
        <w:r w:rsidRPr="00785CDD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 5. The web server returns the response data (or an error). </w:t>
        </w:r>
      </w:ins>
    </w:p>
    <w:p w14:paraId="04008D7F" w14:textId="77777777" w:rsidR="00785CDD" w:rsidRDefault="00785CDD" w:rsidP="00785CDD">
      <w:pPr>
        <w:spacing w:after="0" w:line="240" w:lineRule="auto"/>
        <w:rPr>
          <w:ins w:id="511" w:author="Peddi Naga Divya" w:date="2021-08-14T14:38:00Z"/>
          <w:rFonts w:ascii="Times New Roman" w:eastAsia="Times New Roman" w:hAnsi="Times New Roman" w:cs="Times New Roman"/>
          <w:color w:val="auto"/>
          <w:sz w:val="24"/>
          <w:szCs w:val="24"/>
          <w:lang w:val="en-GB" w:eastAsia="en-GB"/>
        </w:rPr>
      </w:pPr>
      <w:ins w:id="512" w:author="Peddi Naga Divya" w:date="2021-08-14T14:37:00Z">
        <w:r w:rsidRPr="00785CDD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6. A JavaScript </w:t>
        </w:r>
        <w:proofErr w:type="spellStart"/>
        <w:r w:rsidRPr="00785CDD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>callback</w:t>
        </w:r>
        <w:proofErr w:type="spellEnd"/>
        <w:r w:rsidRPr="00785CDD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 function is used to process the response data. </w:t>
        </w:r>
      </w:ins>
    </w:p>
    <w:p w14:paraId="643E2225" w14:textId="3229ADE2" w:rsidR="00785CDD" w:rsidRPr="00785CDD" w:rsidRDefault="00785CDD" w:rsidP="00785CDD">
      <w:pPr>
        <w:spacing w:after="0" w:line="240" w:lineRule="auto"/>
        <w:rPr>
          <w:ins w:id="513" w:author="Peddi Naga Divya" w:date="2021-08-14T14:37:00Z"/>
          <w:rFonts w:ascii="Times New Roman" w:eastAsia="Times New Roman" w:hAnsi="Times New Roman" w:cs="Times New Roman"/>
          <w:color w:val="auto"/>
          <w:sz w:val="24"/>
          <w:szCs w:val="24"/>
          <w:lang w:val="en-GB" w:eastAsia="en-GB"/>
        </w:rPr>
      </w:pPr>
      <w:ins w:id="514" w:author="Peddi Naga Divya" w:date="2021-08-14T14:37:00Z">
        <w:r w:rsidRPr="00785CDD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>7. The HTML DOM is updated.</w:t>
        </w:r>
      </w:ins>
    </w:p>
    <w:p w14:paraId="1A6123F8" w14:textId="0F325B8F" w:rsidR="00FD0CD7" w:rsidRDefault="00FD0CD7" w:rsidP="00056870">
      <w:pPr>
        <w:rPr>
          <w:ins w:id="515" w:author="Peddi Naga Divya" w:date="2021-08-21T19:05:00Z"/>
          <w:lang w:val="en-GB"/>
        </w:rPr>
      </w:pPr>
    </w:p>
    <w:p w14:paraId="19EF3BE4" w14:textId="73CA54B9" w:rsidR="00D1230E" w:rsidRDefault="00D1230E" w:rsidP="00056870">
      <w:pPr>
        <w:rPr>
          <w:ins w:id="516" w:author="Peddi Naga Divya" w:date="2021-08-14T14:42:00Z"/>
          <w:lang w:val="en-GB"/>
        </w:rPr>
      </w:pPr>
      <w:ins w:id="517" w:author="Peddi Naga Divya" w:date="2021-08-21T19:05:00Z">
        <w:r>
          <w:rPr>
            <w:noProof/>
            <w:lang w:val="en-GB"/>
          </w:rPr>
          <w:lastRenderedPageBreak/>
          <w:drawing>
            <wp:inline distT="0" distB="0" distL="0" distR="0" wp14:anchorId="342144C1" wp14:editId="2D5F5F6A">
              <wp:extent cx="5732145" cy="3582670"/>
              <wp:effectExtent l="0" t="0" r="0" b="0"/>
              <wp:docPr id="10" name="Picture 10" descr="Graphical user interface, 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Picture 10" descr="Graphical user interface, text&#10;&#10;Description automatically generated"/>
                      <pic:cNvPicPr/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2145" cy="35826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DAC4C76" w14:textId="147A6EC4" w:rsidR="00581CD4" w:rsidRDefault="00581CD4" w:rsidP="00056870">
      <w:pPr>
        <w:rPr>
          <w:ins w:id="518" w:author="Peddi Naga Divya" w:date="2021-08-14T14:42:00Z"/>
          <w:lang w:val="en-GB"/>
        </w:rPr>
      </w:pPr>
      <w:proofErr w:type="spellStart"/>
      <w:ins w:id="519" w:author="Peddi Naga Divya" w:date="2021-08-14T14:42:00Z">
        <w:r>
          <w:rPr>
            <w:lang w:val="en-GB"/>
          </w:rPr>
          <w:t>Jquery</w:t>
        </w:r>
        <w:proofErr w:type="spellEnd"/>
        <w:r>
          <w:rPr>
            <w:lang w:val="en-GB"/>
          </w:rPr>
          <w:t>:</w:t>
        </w:r>
      </w:ins>
    </w:p>
    <w:p w14:paraId="37F81F88" w14:textId="3144F6CD" w:rsidR="00581CD4" w:rsidRDefault="00FE264D" w:rsidP="00056870">
      <w:pPr>
        <w:rPr>
          <w:ins w:id="520" w:author="Peddi Naga Divya" w:date="2021-08-14T14:43:00Z"/>
          <w:lang w:val="en-GB"/>
        </w:rPr>
      </w:pPr>
      <w:ins w:id="521" w:author="Peddi Naga Divya" w:date="2021-08-14T14:42:00Z">
        <w:r>
          <w:rPr>
            <w:lang w:val="en-GB"/>
          </w:rPr>
          <w:t xml:space="preserve">It </w:t>
        </w:r>
      </w:ins>
      <w:ins w:id="522" w:author="Peddi Naga Divya" w:date="2021-08-14T14:43:00Z">
        <w:r w:rsidR="00782ACD">
          <w:rPr>
            <w:lang w:val="en-GB"/>
          </w:rPr>
          <w:t xml:space="preserve">is a library which uses some </w:t>
        </w:r>
        <w:proofErr w:type="spellStart"/>
        <w:r w:rsidR="00782ACD">
          <w:rPr>
            <w:lang w:val="en-GB"/>
          </w:rPr>
          <w:t>javascript</w:t>
        </w:r>
        <w:proofErr w:type="spellEnd"/>
        <w:r w:rsidR="00782ACD">
          <w:rPr>
            <w:lang w:val="en-GB"/>
          </w:rPr>
          <w:t xml:space="preserve"> methods.</w:t>
        </w:r>
      </w:ins>
    </w:p>
    <w:p w14:paraId="3DBCEA2B" w14:textId="16249F8D" w:rsidR="00782ACD" w:rsidRDefault="00782ACD" w:rsidP="00056870">
      <w:pPr>
        <w:rPr>
          <w:ins w:id="523" w:author="Peddi Naga Divya" w:date="2021-08-14T14:43:00Z"/>
          <w:lang w:val="en-GB"/>
        </w:rPr>
      </w:pPr>
      <w:ins w:id="524" w:author="Peddi Naga Divya" w:date="2021-08-14T14:43:00Z">
        <w:r>
          <w:rPr>
            <w:lang w:val="en-GB"/>
          </w:rPr>
          <w:t xml:space="preserve">Using </w:t>
        </w:r>
        <w:proofErr w:type="spellStart"/>
        <w:r>
          <w:rPr>
            <w:lang w:val="en-GB"/>
          </w:rPr>
          <w:t>jquery</w:t>
        </w:r>
        <w:proofErr w:type="spellEnd"/>
        <w:r>
          <w:rPr>
            <w:lang w:val="en-GB"/>
          </w:rPr>
          <w:t xml:space="preserve"> we can send json data.</w:t>
        </w:r>
      </w:ins>
    </w:p>
    <w:p w14:paraId="16099172" w14:textId="59EFC7D2" w:rsidR="00782ACD" w:rsidRDefault="002559FB" w:rsidP="00056870">
      <w:pPr>
        <w:rPr>
          <w:ins w:id="525" w:author="Peddi Naga Divya" w:date="2021-08-14T14:49:00Z"/>
          <w:lang w:val="en-GB"/>
        </w:rPr>
      </w:pPr>
      <w:proofErr w:type="gramStart"/>
      <w:ins w:id="526" w:author="Peddi Naga Divya" w:date="2021-08-14T14:43:00Z">
        <w:r>
          <w:rPr>
            <w:lang w:val="en-GB"/>
          </w:rPr>
          <w:t>$.ajax</w:t>
        </w:r>
        <w:proofErr w:type="gramEnd"/>
        <w:r>
          <w:rPr>
            <w:lang w:val="en-GB"/>
          </w:rPr>
          <w:t>() method will take everything</w:t>
        </w:r>
      </w:ins>
      <w:ins w:id="527" w:author="Peddi Naga Divya" w:date="2021-08-14T14:44:00Z">
        <w:r w:rsidR="00B06AAD">
          <w:rPr>
            <w:lang w:val="en-GB"/>
          </w:rPr>
          <w:t xml:space="preserve"> and send and get the response from the server.</w:t>
        </w:r>
      </w:ins>
    </w:p>
    <w:p w14:paraId="5ED1A299" w14:textId="28B11788" w:rsidR="0073210B" w:rsidRDefault="0073210B" w:rsidP="00056870">
      <w:pPr>
        <w:rPr>
          <w:ins w:id="528" w:author="Peddi Naga Divya" w:date="2021-08-14T14:49:00Z"/>
          <w:lang w:val="en-GB"/>
        </w:rPr>
      </w:pPr>
      <w:proofErr w:type="gramStart"/>
      <w:ins w:id="529" w:author="Peddi Naga Divya" w:date="2021-08-14T14:49:00Z">
        <w:r>
          <w:rPr>
            <w:lang w:val="en-GB"/>
          </w:rPr>
          <w:t>$.each</w:t>
        </w:r>
        <w:proofErr w:type="gramEnd"/>
        <w:r>
          <w:rPr>
            <w:lang w:val="en-GB"/>
          </w:rPr>
          <w:t>(</w:t>
        </w:r>
      </w:ins>
      <w:ins w:id="530" w:author="Peddi Naga Divya" w:date="2021-08-14T14:55:00Z">
        <w:r w:rsidR="002773E0">
          <w:rPr>
            <w:lang w:val="en-GB"/>
          </w:rPr>
          <w:t>function</w:t>
        </w:r>
      </w:ins>
      <w:ins w:id="531" w:author="Peddi Naga Divya" w:date="2021-08-14T14:49:00Z">
        <w:r>
          <w:rPr>
            <w:lang w:val="en-GB"/>
          </w:rPr>
          <w:t xml:space="preserve">) – To iterate the data </w:t>
        </w:r>
      </w:ins>
    </w:p>
    <w:p w14:paraId="24C2E259" w14:textId="0B3B950E" w:rsidR="0073210B" w:rsidRDefault="0073210B" w:rsidP="00056870">
      <w:pPr>
        <w:rPr>
          <w:ins w:id="532" w:author="Peddi Naga Divya" w:date="2021-08-14T14:54:00Z"/>
          <w:lang w:val="en-GB"/>
        </w:rPr>
      </w:pPr>
      <w:proofErr w:type="gramStart"/>
      <w:ins w:id="533" w:author="Peddi Naga Divya" w:date="2021-08-14T14:49:00Z">
        <w:r>
          <w:rPr>
            <w:lang w:val="en-GB"/>
          </w:rPr>
          <w:t>$.find</w:t>
        </w:r>
        <w:proofErr w:type="gramEnd"/>
        <w:r>
          <w:rPr>
            <w:lang w:val="en-GB"/>
          </w:rPr>
          <w:t>(</w:t>
        </w:r>
      </w:ins>
      <w:ins w:id="534" w:author="Peddi Naga Divya" w:date="2021-08-14T14:54:00Z">
        <w:r w:rsidR="002363A7">
          <w:rPr>
            <w:lang w:val="en-GB"/>
          </w:rPr>
          <w:t>selector/element</w:t>
        </w:r>
      </w:ins>
      <w:ins w:id="535" w:author="Peddi Naga Divya" w:date="2021-08-14T14:49:00Z">
        <w:r>
          <w:rPr>
            <w:lang w:val="en-GB"/>
          </w:rPr>
          <w:t>) – To find the data</w:t>
        </w:r>
      </w:ins>
    </w:p>
    <w:p w14:paraId="6A10389B" w14:textId="75DC8982" w:rsidR="002B642B" w:rsidRDefault="002B642B" w:rsidP="00056870">
      <w:pPr>
        <w:rPr>
          <w:ins w:id="536" w:author="Peddi Naga Divya" w:date="2021-08-14T14:44:00Z"/>
          <w:lang w:val="en-GB"/>
        </w:rPr>
      </w:pPr>
      <w:proofErr w:type="gramStart"/>
      <w:ins w:id="537" w:author="Peddi Naga Divya" w:date="2021-08-14T14:54:00Z">
        <w:r>
          <w:rPr>
            <w:lang w:val="en-GB"/>
          </w:rPr>
          <w:t>$.append</w:t>
        </w:r>
        <w:proofErr w:type="gramEnd"/>
        <w:r>
          <w:rPr>
            <w:lang w:val="en-GB"/>
          </w:rPr>
          <w:t>(</w:t>
        </w:r>
        <w:r w:rsidR="002363A7">
          <w:rPr>
            <w:lang w:val="en-GB"/>
          </w:rPr>
          <w:t>function</w:t>
        </w:r>
        <w:r>
          <w:rPr>
            <w:lang w:val="en-GB"/>
          </w:rPr>
          <w:t>)</w:t>
        </w:r>
      </w:ins>
    </w:p>
    <w:p w14:paraId="4F64EF5E" w14:textId="77777777" w:rsidR="00EB5BF6" w:rsidRDefault="00EB5BF6" w:rsidP="00EB5BF6">
      <w:pPr>
        <w:spacing w:after="0" w:line="240" w:lineRule="auto"/>
        <w:rPr>
          <w:ins w:id="538" w:author="Peddi Naga Divya" w:date="2021-08-14T14:45:00Z"/>
          <w:rFonts w:ascii="Times New Roman" w:eastAsia="Times New Roman" w:hAnsi="Times New Roman" w:cs="Times New Roman"/>
          <w:color w:val="auto"/>
          <w:sz w:val="24"/>
          <w:szCs w:val="24"/>
          <w:lang w:val="en-GB" w:eastAsia="en-GB"/>
        </w:rPr>
      </w:pPr>
      <w:ins w:id="539" w:author="Peddi Naga Divya" w:date="2021-08-14T14:45:00Z"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>jQuery provides a range of shorthand methods that cut down much of the work involved in writing Ajax applications (</w:t>
        </w:r>
        <w:proofErr w:type="gramStart"/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>e.g.</w:t>
        </w:r>
        <w:proofErr w:type="gramEnd"/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 creating a </w:t>
        </w:r>
        <w:proofErr w:type="spellStart"/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>XMLHttpRequest</w:t>
        </w:r>
        <w:proofErr w:type="spellEnd"/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 object, opening it, sending it, etc.). </w:t>
        </w:r>
      </w:ins>
    </w:p>
    <w:p w14:paraId="2113BF78" w14:textId="77777777" w:rsidR="00EB5BF6" w:rsidRDefault="00EB5BF6" w:rsidP="00EB5BF6">
      <w:pPr>
        <w:spacing w:after="0" w:line="240" w:lineRule="auto"/>
        <w:rPr>
          <w:ins w:id="540" w:author="Peddi Naga Divya" w:date="2021-08-14T14:45:00Z"/>
          <w:rFonts w:ascii="Times New Roman" w:eastAsia="Times New Roman" w:hAnsi="Times New Roman" w:cs="Times New Roman"/>
          <w:color w:val="auto"/>
          <w:sz w:val="24"/>
          <w:szCs w:val="24"/>
          <w:lang w:val="en-GB" w:eastAsia="en-GB"/>
        </w:rPr>
      </w:pPr>
      <w:ins w:id="541" w:author="Peddi Naga Divya" w:date="2021-08-14T14:45:00Z"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• The </w:t>
        </w:r>
        <w:proofErr w:type="gramStart"/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>$.ajax</w:t>
        </w:r>
        <w:proofErr w:type="gramEnd"/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() method is the preferred way of creating Ajax requests with jQuery. </w:t>
        </w:r>
      </w:ins>
    </w:p>
    <w:p w14:paraId="6626466E" w14:textId="77777777" w:rsidR="00EB5BF6" w:rsidRDefault="00EB5BF6" w:rsidP="00EB5BF6">
      <w:pPr>
        <w:spacing w:after="0" w:line="240" w:lineRule="auto"/>
        <w:rPr>
          <w:ins w:id="542" w:author="Peddi Naga Divya" w:date="2021-08-14T14:45:00Z"/>
          <w:rFonts w:ascii="Times New Roman" w:eastAsia="Times New Roman" w:hAnsi="Times New Roman" w:cs="Times New Roman"/>
          <w:color w:val="auto"/>
          <w:sz w:val="24"/>
          <w:szCs w:val="24"/>
          <w:lang w:val="en-GB" w:eastAsia="en-GB"/>
        </w:rPr>
      </w:pPr>
      <w:ins w:id="543" w:author="Peddi Naga Divya" w:date="2021-08-14T14:45:00Z"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• </w:t>
        </w:r>
        <w:proofErr w:type="gramStart"/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>$.ajax</w:t>
        </w:r>
        <w:proofErr w:type="gramEnd"/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() takes a configuration object which contains a set of options required to complete an Ajax request. </w:t>
        </w:r>
      </w:ins>
    </w:p>
    <w:p w14:paraId="2BE3315A" w14:textId="77777777" w:rsidR="008740B7" w:rsidRDefault="00EB5BF6" w:rsidP="00EB5BF6">
      <w:pPr>
        <w:spacing w:after="0" w:line="240" w:lineRule="auto"/>
        <w:rPr>
          <w:ins w:id="544" w:author="Peddi Naga Divya" w:date="2021-08-14T14:45:00Z"/>
          <w:rFonts w:ascii="Times New Roman" w:eastAsia="Times New Roman" w:hAnsi="Times New Roman" w:cs="Times New Roman"/>
          <w:color w:val="auto"/>
          <w:sz w:val="24"/>
          <w:szCs w:val="24"/>
          <w:lang w:val="en-GB" w:eastAsia="en-GB"/>
        </w:rPr>
      </w:pPr>
      <w:ins w:id="545" w:author="Peddi Naga Divya" w:date="2021-08-14T14:45:00Z"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 </w:t>
        </w:r>
        <w:proofErr w:type="spellStart"/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>url</w:t>
        </w:r>
        <w:proofErr w:type="spellEnd"/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 </w:t>
        </w:r>
        <w:r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- </w:t>
        </w:r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>The location of the data.</w:t>
        </w:r>
      </w:ins>
    </w:p>
    <w:p w14:paraId="26E17869" w14:textId="77777777" w:rsidR="008740B7" w:rsidRDefault="00EB5BF6" w:rsidP="00EB5BF6">
      <w:pPr>
        <w:spacing w:after="0" w:line="240" w:lineRule="auto"/>
        <w:rPr>
          <w:ins w:id="546" w:author="Peddi Naga Divya" w:date="2021-08-14T14:45:00Z"/>
          <w:rFonts w:ascii="Times New Roman" w:eastAsia="Times New Roman" w:hAnsi="Times New Roman" w:cs="Times New Roman"/>
          <w:color w:val="auto"/>
          <w:sz w:val="24"/>
          <w:szCs w:val="24"/>
          <w:lang w:val="en-GB" w:eastAsia="en-GB"/>
        </w:rPr>
      </w:pPr>
      <w:ins w:id="547" w:author="Peddi Naga Divya" w:date="2021-08-14T14:45:00Z"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 type </w:t>
        </w:r>
        <w:r w:rsidR="008740B7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- </w:t>
        </w:r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>The type of transaction (GET or POST).</w:t>
        </w:r>
      </w:ins>
    </w:p>
    <w:p w14:paraId="3C7B8C29" w14:textId="77777777" w:rsidR="008740B7" w:rsidRDefault="00EB5BF6" w:rsidP="00EB5BF6">
      <w:pPr>
        <w:spacing w:after="0" w:line="240" w:lineRule="auto"/>
        <w:rPr>
          <w:ins w:id="548" w:author="Peddi Naga Divya" w:date="2021-08-14T14:45:00Z"/>
          <w:rFonts w:ascii="Times New Roman" w:eastAsia="Times New Roman" w:hAnsi="Times New Roman" w:cs="Times New Roman"/>
          <w:color w:val="auto"/>
          <w:sz w:val="24"/>
          <w:szCs w:val="24"/>
          <w:lang w:val="en-GB" w:eastAsia="en-GB"/>
        </w:rPr>
      </w:pPr>
      <w:ins w:id="549" w:author="Peddi Naga Divya" w:date="2021-08-14T14:45:00Z"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 </w:t>
        </w:r>
        <w:r w:rsidR="008740B7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datatype </w:t>
        </w:r>
        <w:proofErr w:type="gramStart"/>
        <w:r w:rsidR="008740B7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- </w:t>
        </w:r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 The</w:t>
        </w:r>
        <w:proofErr w:type="gramEnd"/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 type of the data being returned (e.g. XML, JSON). </w:t>
        </w:r>
      </w:ins>
    </w:p>
    <w:p w14:paraId="6614BE9A" w14:textId="77777777" w:rsidR="008740B7" w:rsidRDefault="00EB5BF6" w:rsidP="00EB5BF6">
      <w:pPr>
        <w:spacing w:after="0" w:line="240" w:lineRule="auto"/>
        <w:rPr>
          <w:ins w:id="550" w:author="Peddi Naga Divya" w:date="2021-08-14T14:45:00Z"/>
          <w:rFonts w:ascii="Times New Roman" w:eastAsia="Times New Roman" w:hAnsi="Times New Roman" w:cs="Times New Roman"/>
          <w:color w:val="auto"/>
          <w:sz w:val="24"/>
          <w:szCs w:val="24"/>
          <w:lang w:val="en-GB" w:eastAsia="en-GB"/>
        </w:rPr>
      </w:pPr>
      <w:ins w:id="551" w:author="Peddi Naga Divya" w:date="2021-08-14T14:45:00Z"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success </w:t>
        </w:r>
        <w:r w:rsidR="008740B7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- </w:t>
        </w:r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A </w:t>
        </w:r>
        <w:proofErr w:type="spellStart"/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>callback</w:t>
        </w:r>
        <w:proofErr w:type="spellEnd"/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 function to run if the Ajax request is </w:t>
        </w:r>
        <w:proofErr w:type="gramStart"/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>successful .</w:t>
        </w:r>
        <w:proofErr w:type="gramEnd"/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 This function takes the returned data as a parameter. </w:t>
        </w:r>
      </w:ins>
    </w:p>
    <w:p w14:paraId="36CC094D" w14:textId="052335A0" w:rsidR="00EB5BF6" w:rsidRPr="00EB5BF6" w:rsidRDefault="00EB5BF6" w:rsidP="00EB5BF6">
      <w:pPr>
        <w:spacing w:after="0" w:line="240" w:lineRule="auto"/>
        <w:rPr>
          <w:ins w:id="552" w:author="Peddi Naga Divya" w:date="2021-08-14T14:45:00Z"/>
          <w:rFonts w:ascii="Times New Roman" w:eastAsia="Times New Roman" w:hAnsi="Times New Roman" w:cs="Times New Roman"/>
          <w:color w:val="auto"/>
          <w:sz w:val="24"/>
          <w:szCs w:val="24"/>
          <w:lang w:val="en-GB" w:eastAsia="en-GB"/>
        </w:rPr>
      </w:pPr>
      <w:ins w:id="553" w:author="Peddi Naga Divya" w:date="2021-08-14T14:45:00Z"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error </w:t>
        </w:r>
        <w:r w:rsidR="008740B7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- </w:t>
        </w:r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A </w:t>
        </w:r>
        <w:proofErr w:type="spellStart"/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>callback</w:t>
        </w:r>
        <w:proofErr w:type="spellEnd"/>
        <w:r w:rsidRPr="00EB5BF6">
          <w:rPr>
            <w:rFonts w:ascii="Times New Roman" w:eastAsia="Times New Roman" w:hAnsi="Times New Roman" w:cs="Times New Roman"/>
            <w:color w:val="auto"/>
            <w:sz w:val="24"/>
            <w:szCs w:val="24"/>
            <w:lang w:val="en-GB" w:eastAsia="en-GB"/>
          </w:rPr>
          <w:t xml:space="preserve"> function to run if the Ajax request is not successful.</w:t>
        </w:r>
      </w:ins>
    </w:p>
    <w:p w14:paraId="40F9C949" w14:textId="77777777" w:rsidR="00B06AAD" w:rsidRDefault="00B06AAD" w:rsidP="00056870">
      <w:pPr>
        <w:rPr>
          <w:ins w:id="554" w:author="Peddi Naga Divya" w:date="2021-08-14T14:34:00Z"/>
          <w:lang w:val="en-GB"/>
        </w:rPr>
      </w:pPr>
    </w:p>
    <w:p w14:paraId="7304A56F" w14:textId="76859E3D" w:rsidR="00F42938" w:rsidRDefault="005B6748" w:rsidP="00056870">
      <w:pPr>
        <w:rPr>
          <w:ins w:id="555" w:author="Peddi Naga Divya" w:date="2021-08-14T14:46:00Z"/>
          <w:lang w:val="en-GB"/>
        </w:rPr>
      </w:pPr>
      <w:proofErr w:type="spellStart"/>
      <w:ins w:id="556" w:author="Peddi Naga Divya" w:date="2021-08-14T14:46:00Z">
        <w:r>
          <w:rPr>
            <w:lang w:val="en-GB"/>
          </w:rPr>
          <w:t>url</w:t>
        </w:r>
        <w:proofErr w:type="spellEnd"/>
        <w:r>
          <w:rPr>
            <w:lang w:val="en-GB"/>
          </w:rPr>
          <w:t>,</w:t>
        </w:r>
      </w:ins>
    </w:p>
    <w:p w14:paraId="7F14759B" w14:textId="5F8D51FE" w:rsidR="005B6748" w:rsidRDefault="005B6748" w:rsidP="00056870">
      <w:pPr>
        <w:rPr>
          <w:ins w:id="557" w:author="Peddi Naga Divya" w:date="2021-08-14T14:46:00Z"/>
          <w:lang w:val="en-GB"/>
        </w:rPr>
      </w:pPr>
      <w:ins w:id="558" w:author="Peddi Naga Divya" w:date="2021-08-14T14:46:00Z">
        <w:r>
          <w:rPr>
            <w:lang w:val="en-GB"/>
          </w:rPr>
          <w:lastRenderedPageBreak/>
          <w:t>type</w:t>
        </w:r>
      </w:ins>
    </w:p>
    <w:p w14:paraId="4B8F680C" w14:textId="6695C595" w:rsidR="005B6748" w:rsidRDefault="005B6748" w:rsidP="00056870">
      <w:pPr>
        <w:rPr>
          <w:ins w:id="559" w:author="Peddi Naga Divya" w:date="2021-08-14T14:46:00Z"/>
          <w:lang w:val="en-GB"/>
        </w:rPr>
      </w:pPr>
      <w:ins w:id="560" w:author="Peddi Naga Divya" w:date="2021-08-14T14:46:00Z">
        <w:r>
          <w:rPr>
            <w:lang w:val="en-GB"/>
          </w:rPr>
          <w:t>datatype</w:t>
        </w:r>
      </w:ins>
    </w:p>
    <w:p w14:paraId="39EC341A" w14:textId="006DDF25" w:rsidR="005B6748" w:rsidRDefault="00A53BE4" w:rsidP="00056870">
      <w:pPr>
        <w:rPr>
          <w:ins w:id="561" w:author="Peddi Naga Divya" w:date="2021-08-14T14:46:00Z"/>
          <w:lang w:val="en-GB"/>
        </w:rPr>
      </w:pPr>
      <w:ins w:id="562" w:author="Peddi Naga Divya" w:date="2021-08-14T14:46:00Z">
        <w:r>
          <w:rPr>
            <w:lang w:val="en-GB"/>
          </w:rPr>
          <w:t>success</w:t>
        </w:r>
      </w:ins>
    </w:p>
    <w:p w14:paraId="12164870" w14:textId="17CA00F4" w:rsidR="00A53BE4" w:rsidRDefault="00A53BE4" w:rsidP="00056870">
      <w:pPr>
        <w:rPr>
          <w:ins w:id="563" w:author="Peddi Naga Divya" w:date="2021-08-14T14:47:00Z"/>
          <w:lang w:val="en-GB"/>
        </w:rPr>
      </w:pPr>
      <w:ins w:id="564" w:author="Peddi Naga Divya" w:date="2021-08-14T14:46:00Z">
        <w:r>
          <w:rPr>
            <w:lang w:val="en-GB"/>
          </w:rPr>
          <w:t>error</w:t>
        </w:r>
      </w:ins>
    </w:p>
    <w:p w14:paraId="3B9348C3" w14:textId="51E14E01" w:rsidR="00A53BE4" w:rsidRDefault="00F3115B" w:rsidP="00056870">
      <w:pPr>
        <w:rPr>
          <w:ins w:id="565" w:author="Peddi Naga Divya" w:date="2021-08-14T14:47:00Z"/>
          <w:lang w:val="en-GB"/>
        </w:rPr>
      </w:pPr>
      <w:ins w:id="566" w:author="Peddi Naga Divya" w:date="2021-08-14T14:47:00Z">
        <w:r>
          <w:rPr>
            <w:lang w:val="en-GB"/>
          </w:rPr>
          <w:t>Example:</w:t>
        </w:r>
      </w:ins>
    </w:p>
    <w:p w14:paraId="732ED3A6" w14:textId="1ADA0D5C" w:rsidR="00A53BE4" w:rsidRDefault="004D27EE" w:rsidP="00056870">
      <w:pPr>
        <w:rPr>
          <w:ins w:id="567" w:author="Peddi Naga Divya" w:date="2021-08-14T14:47:00Z"/>
          <w:lang w:val="en-GB"/>
        </w:rPr>
      </w:pPr>
      <w:proofErr w:type="gramStart"/>
      <w:ins w:id="568" w:author="Peddi Naga Divya" w:date="2021-08-14T14:47:00Z">
        <w:r>
          <w:rPr>
            <w:lang w:val="en-GB"/>
          </w:rPr>
          <w:t>$.ajax</w:t>
        </w:r>
        <w:proofErr w:type="gramEnd"/>
        <w:r>
          <w:rPr>
            <w:lang w:val="en-GB"/>
          </w:rPr>
          <w:t>(</w:t>
        </w:r>
        <w:r w:rsidR="00F3115B">
          <w:rPr>
            <w:lang w:val="en-GB"/>
          </w:rPr>
          <w:t xml:space="preserve"> { </w:t>
        </w:r>
      </w:ins>
    </w:p>
    <w:p w14:paraId="44A0AE87" w14:textId="07063555" w:rsidR="004D27EE" w:rsidRDefault="004D27EE" w:rsidP="00056870">
      <w:pPr>
        <w:rPr>
          <w:ins w:id="569" w:author="Peddi Naga Divya" w:date="2021-08-14T14:48:00Z"/>
          <w:lang w:val="en-GB"/>
        </w:rPr>
      </w:pPr>
      <w:ins w:id="570" w:author="Peddi Naga Divya" w:date="2021-08-14T14:47:00Z">
        <w:r>
          <w:rPr>
            <w:lang w:val="en-GB"/>
          </w:rPr>
          <w:tab/>
        </w:r>
        <w:proofErr w:type="spellStart"/>
        <w:r>
          <w:rPr>
            <w:lang w:val="en-GB"/>
          </w:rPr>
          <w:t>url</w:t>
        </w:r>
        <w:proofErr w:type="spellEnd"/>
        <w:proofErr w:type="gramStart"/>
        <w:r>
          <w:rPr>
            <w:lang w:val="en-GB"/>
          </w:rPr>
          <w:t>:</w:t>
        </w:r>
        <w:r w:rsidR="00F3115B">
          <w:rPr>
            <w:lang w:val="en-GB"/>
          </w:rPr>
          <w:t xml:space="preserve"> </w:t>
        </w:r>
        <w:r>
          <w:rPr>
            <w:lang w:val="en-GB"/>
          </w:rPr>
          <w:t xml:space="preserve"> </w:t>
        </w:r>
      </w:ins>
      <w:ins w:id="571" w:author="Peddi Naga Divya" w:date="2021-08-14T14:48:00Z">
        <w:r w:rsidR="00F3115B">
          <w:rPr>
            <w:lang w:val="en-GB"/>
          </w:rPr>
          <w:t>“</w:t>
        </w:r>
        <w:proofErr w:type="spellStart"/>
        <w:proofErr w:type="gramEnd"/>
        <w:r w:rsidR="00F3115B">
          <w:rPr>
            <w:lang w:val="en-GB"/>
          </w:rPr>
          <w:t>countries.json</w:t>
        </w:r>
        <w:proofErr w:type="spellEnd"/>
        <w:r w:rsidR="00F3115B">
          <w:rPr>
            <w:lang w:val="en-GB"/>
          </w:rPr>
          <w:t>”,</w:t>
        </w:r>
      </w:ins>
    </w:p>
    <w:p w14:paraId="1438C4D7" w14:textId="0D1685CF" w:rsidR="00F3115B" w:rsidRDefault="00F3115B" w:rsidP="00056870">
      <w:pPr>
        <w:rPr>
          <w:ins w:id="572" w:author="Peddi Naga Divya" w:date="2021-08-14T14:48:00Z"/>
          <w:lang w:val="en-GB"/>
        </w:rPr>
      </w:pPr>
      <w:ins w:id="573" w:author="Peddi Naga Divya" w:date="2021-08-14T14:48:00Z">
        <w:r>
          <w:rPr>
            <w:lang w:val="en-GB"/>
          </w:rPr>
          <w:tab/>
          <w:t>type: GET,</w:t>
        </w:r>
      </w:ins>
    </w:p>
    <w:p w14:paraId="341817C4" w14:textId="4D75375C" w:rsidR="00F3115B" w:rsidRDefault="00F3115B" w:rsidP="00056870">
      <w:pPr>
        <w:rPr>
          <w:ins w:id="574" w:author="Peddi Naga Divya" w:date="2021-08-14T14:48:00Z"/>
          <w:lang w:val="en-GB"/>
        </w:rPr>
      </w:pPr>
      <w:ins w:id="575" w:author="Peddi Naga Divya" w:date="2021-08-14T14:48:00Z">
        <w:r>
          <w:rPr>
            <w:lang w:val="en-GB"/>
          </w:rPr>
          <w:tab/>
        </w:r>
        <w:proofErr w:type="gramStart"/>
        <w:r>
          <w:rPr>
            <w:lang w:val="en-GB"/>
          </w:rPr>
          <w:t>datatype :</w:t>
        </w:r>
        <w:proofErr w:type="gramEnd"/>
        <w:r>
          <w:rPr>
            <w:lang w:val="en-GB"/>
          </w:rPr>
          <w:t xml:space="preserve"> </w:t>
        </w:r>
        <w:r w:rsidR="00AB3483">
          <w:rPr>
            <w:lang w:val="en-GB"/>
          </w:rPr>
          <w:t>“json”,</w:t>
        </w:r>
      </w:ins>
    </w:p>
    <w:p w14:paraId="24D9B45E" w14:textId="45EE4866" w:rsidR="00AB3483" w:rsidRDefault="00AB3483" w:rsidP="00056870">
      <w:pPr>
        <w:rPr>
          <w:ins w:id="576" w:author="Peddi Naga Divya" w:date="2021-08-14T14:48:00Z"/>
          <w:lang w:val="en-GB"/>
        </w:rPr>
      </w:pPr>
      <w:ins w:id="577" w:author="Peddi Naga Divya" w:date="2021-08-14T14:48:00Z">
        <w:r>
          <w:rPr>
            <w:lang w:val="en-GB"/>
          </w:rPr>
          <w:tab/>
          <w:t xml:space="preserve">success: function(response) </w:t>
        </w:r>
        <w:proofErr w:type="gramStart"/>
        <w:r>
          <w:rPr>
            <w:lang w:val="en-GB"/>
          </w:rPr>
          <w:t>{ }</w:t>
        </w:r>
        <w:proofErr w:type="gramEnd"/>
        <w:r>
          <w:rPr>
            <w:lang w:val="en-GB"/>
          </w:rPr>
          <w:t>,</w:t>
        </w:r>
      </w:ins>
    </w:p>
    <w:p w14:paraId="615C5203" w14:textId="30518D43" w:rsidR="00AB3483" w:rsidRDefault="00AB3483" w:rsidP="00056870">
      <w:pPr>
        <w:rPr>
          <w:ins w:id="578" w:author="Peddi Naga Divya" w:date="2021-08-14T14:48:00Z"/>
          <w:lang w:val="en-GB"/>
        </w:rPr>
      </w:pPr>
      <w:ins w:id="579" w:author="Peddi Naga Divya" w:date="2021-08-14T14:48:00Z">
        <w:r>
          <w:rPr>
            <w:lang w:val="en-GB"/>
          </w:rPr>
          <w:tab/>
          <w:t>error: function(error</w:t>
        </w:r>
        <w:proofErr w:type="gramStart"/>
        <w:r>
          <w:rPr>
            <w:lang w:val="en-GB"/>
          </w:rPr>
          <w:t>){</w:t>
        </w:r>
        <w:proofErr w:type="gramEnd"/>
        <w:r>
          <w:rPr>
            <w:lang w:val="en-GB"/>
          </w:rPr>
          <w:t>}</w:t>
        </w:r>
      </w:ins>
    </w:p>
    <w:p w14:paraId="43A51683" w14:textId="3694DB74" w:rsidR="00AB3483" w:rsidRDefault="00AB3483" w:rsidP="00056870">
      <w:pPr>
        <w:rPr>
          <w:ins w:id="580" w:author="Peddi Naga Divya" w:date="2021-08-14T14:34:00Z"/>
          <w:lang w:val="en-GB"/>
        </w:rPr>
      </w:pPr>
      <w:ins w:id="581" w:author="Peddi Naga Divya" w:date="2021-08-14T14:48:00Z">
        <w:r>
          <w:rPr>
            <w:lang w:val="en-GB"/>
          </w:rPr>
          <w:t>})</w:t>
        </w:r>
      </w:ins>
      <w:ins w:id="582" w:author="Peddi Naga Divya" w:date="2021-08-14T14:49:00Z">
        <w:r>
          <w:rPr>
            <w:lang w:val="en-GB"/>
          </w:rPr>
          <w:t>;</w:t>
        </w:r>
      </w:ins>
    </w:p>
    <w:p w14:paraId="4693023F" w14:textId="77777777" w:rsidR="00F72E8C" w:rsidRDefault="00F72E8C" w:rsidP="00056870">
      <w:pPr>
        <w:rPr>
          <w:ins w:id="583" w:author="Peddi Naga Divya" w:date="2021-08-14T14:30:00Z"/>
          <w:lang w:val="en-GB"/>
        </w:rPr>
      </w:pPr>
    </w:p>
    <w:p w14:paraId="0C5F0CB0" w14:textId="77777777" w:rsidR="00B306F6" w:rsidRDefault="00B306F6" w:rsidP="00056870">
      <w:pPr>
        <w:rPr>
          <w:ins w:id="584" w:author="Peddi Naga Divya" w:date="2021-08-13T12:11:00Z"/>
          <w:lang w:val="en-GB"/>
        </w:rPr>
      </w:pPr>
    </w:p>
    <w:p w14:paraId="7C9BF376" w14:textId="68CE9AD9" w:rsidR="005D32FF" w:rsidRDefault="00823B15" w:rsidP="00056870">
      <w:pPr>
        <w:rPr>
          <w:ins w:id="585" w:author="Peddi Naga Divya" w:date="2021-08-21T22:14:00Z"/>
          <w:lang w:val="en-GB"/>
        </w:rPr>
      </w:pPr>
      <w:ins w:id="586" w:author="Peddi Naga Divya" w:date="2021-08-21T22:14:00Z">
        <w:r>
          <w:rPr>
            <w:lang w:val="en-GB"/>
          </w:rPr>
          <w:t>Local Web server:</w:t>
        </w:r>
      </w:ins>
    </w:p>
    <w:p w14:paraId="5917564A" w14:textId="79D95CC3" w:rsidR="00823B15" w:rsidRDefault="00823B15" w:rsidP="00823B15">
      <w:pPr>
        <w:pStyle w:val="ListParagraph"/>
        <w:numPr>
          <w:ilvl w:val="0"/>
          <w:numId w:val="10"/>
        </w:numPr>
        <w:rPr>
          <w:ins w:id="587" w:author="Peddi Naga Divya" w:date="2021-08-21T22:14:00Z"/>
          <w:lang w:val="en-GB"/>
        </w:rPr>
      </w:pPr>
      <w:ins w:id="588" w:author="Peddi Naga Divya" w:date="2021-08-21T22:14:00Z">
        <w:r>
          <w:rPr>
            <w:lang w:val="en-GB"/>
          </w:rPr>
          <w:t xml:space="preserve">Install Nodejs </w:t>
        </w:r>
        <w:r w:rsidR="008C3095">
          <w:rPr>
            <w:lang w:val="en-GB"/>
          </w:rPr>
          <w:t>Package</w:t>
        </w:r>
      </w:ins>
    </w:p>
    <w:p w14:paraId="22C88EB7" w14:textId="3D941421" w:rsidR="008C3095" w:rsidRDefault="008C3095" w:rsidP="00823B15">
      <w:pPr>
        <w:pStyle w:val="ListParagraph"/>
        <w:numPr>
          <w:ilvl w:val="0"/>
          <w:numId w:val="10"/>
        </w:numPr>
        <w:rPr>
          <w:ins w:id="589" w:author="Peddi Naga Divya" w:date="2021-08-21T22:15:00Z"/>
          <w:lang w:val="en-GB"/>
        </w:rPr>
      </w:pPr>
      <w:ins w:id="590" w:author="Peddi Naga Divya" w:date="2021-08-21T22:14:00Z">
        <w:r>
          <w:rPr>
            <w:lang w:val="en-GB"/>
          </w:rPr>
          <w:t>Check the version</w:t>
        </w:r>
      </w:ins>
      <w:ins w:id="591" w:author="Peddi Naga Divya" w:date="2021-08-21T22:15:00Z">
        <w:r>
          <w:rPr>
            <w:lang w:val="en-GB"/>
          </w:rPr>
          <w:t xml:space="preserve"> as below:</w:t>
        </w:r>
      </w:ins>
    </w:p>
    <w:p w14:paraId="74D50A48" w14:textId="56F00074" w:rsidR="008C3095" w:rsidRDefault="00E10DCE" w:rsidP="008C3095">
      <w:pPr>
        <w:pStyle w:val="ListParagraph"/>
        <w:rPr>
          <w:ins w:id="592" w:author="Peddi Naga Divya" w:date="2021-08-21T22:15:00Z"/>
          <w:lang w:val="en-GB"/>
        </w:rPr>
      </w:pPr>
      <w:ins w:id="593" w:author="Peddi Naga Divya" w:date="2021-08-21T22:15:00Z">
        <w:r>
          <w:rPr>
            <w:noProof/>
            <w:lang w:val="en-GB"/>
          </w:rPr>
          <w:drawing>
            <wp:inline distT="0" distB="0" distL="0" distR="0" wp14:anchorId="2875D2EB" wp14:editId="626BA6EF">
              <wp:extent cx="5732145" cy="2164080"/>
              <wp:effectExtent l="0" t="0" r="0" b="0"/>
              <wp:docPr id="11" name="Picture 11" descr="Graphical user interface, text, application, email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Picture 11" descr="Graphical user interface, text, application, email&#10;&#10;Description automatically generated"/>
                      <pic:cNvPicPr/>
                    </pic:nvPicPr>
                    <pic:blipFill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2145" cy="21640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04E55FB" w14:textId="21996320" w:rsidR="00E10DCE" w:rsidRDefault="00E10DCE" w:rsidP="00E10DCE">
      <w:pPr>
        <w:pStyle w:val="ListParagraph"/>
        <w:numPr>
          <w:ilvl w:val="0"/>
          <w:numId w:val="10"/>
        </w:numPr>
        <w:rPr>
          <w:ins w:id="594" w:author="Peddi Naga Divya" w:date="2021-08-21T22:15:00Z"/>
          <w:lang w:val="en-GB"/>
        </w:rPr>
      </w:pPr>
      <w:ins w:id="595" w:author="Peddi Naga Divya" w:date="2021-08-21T22:15:00Z">
        <w:r>
          <w:rPr>
            <w:lang w:val="en-GB"/>
          </w:rPr>
          <w:t>Enter the local web server install command:</w:t>
        </w:r>
      </w:ins>
    </w:p>
    <w:p w14:paraId="7183808C" w14:textId="76E45DCE" w:rsidR="00E10DCE" w:rsidRDefault="00E10DCE" w:rsidP="00E10DCE">
      <w:pPr>
        <w:pStyle w:val="ListParagraph"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ins w:id="596" w:author="Peddi Naga Divya" w:date="2021-08-21T22:16:00Z"/>
          <w:rFonts w:ascii="Courier New" w:eastAsia="Times New Roman" w:hAnsi="Courier New" w:cs="Courier New"/>
          <w:color w:val="000000"/>
          <w:sz w:val="24"/>
          <w:szCs w:val="24"/>
          <w:lang w:val="en-GB" w:eastAsia="en-GB"/>
        </w:rPr>
      </w:pPr>
      <w:proofErr w:type="spellStart"/>
      <w:ins w:id="597" w:author="Peddi Naga Divya" w:date="2021-08-21T22:15:00Z">
        <w:r w:rsidRPr="00E10DCE">
          <w:rPr>
            <w:rFonts w:ascii="Courier New" w:eastAsia="Times New Roman" w:hAnsi="Courier New" w:cs="Courier New"/>
            <w:color w:val="000000"/>
            <w:sz w:val="24"/>
            <w:szCs w:val="24"/>
            <w:lang w:val="en-GB" w:eastAsia="en-GB"/>
          </w:rPr>
          <w:t>npm</w:t>
        </w:r>
        <w:proofErr w:type="spellEnd"/>
        <w:r w:rsidRPr="00E10DCE">
          <w:rPr>
            <w:rFonts w:ascii="Courier New" w:eastAsia="Times New Roman" w:hAnsi="Courier New" w:cs="Courier New"/>
            <w:color w:val="000000"/>
            <w:sz w:val="24"/>
            <w:szCs w:val="24"/>
            <w:lang w:val="en-GB" w:eastAsia="en-GB"/>
          </w:rPr>
          <w:t xml:space="preserve"> install -g local-</w:t>
        </w:r>
        <w:proofErr w:type="gramStart"/>
        <w:r w:rsidRPr="00E10DCE">
          <w:rPr>
            <w:rFonts w:ascii="Courier New" w:eastAsia="Times New Roman" w:hAnsi="Courier New" w:cs="Courier New"/>
            <w:color w:val="000000"/>
            <w:sz w:val="24"/>
            <w:szCs w:val="24"/>
            <w:lang w:val="en-GB" w:eastAsia="en-GB"/>
          </w:rPr>
          <w:t>web-server</w:t>
        </w:r>
      </w:ins>
      <w:proofErr w:type="gramEnd"/>
    </w:p>
    <w:p w14:paraId="31EF9A67" w14:textId="2096BCA4" w:rsidR="00E10DCE" w:rsidRDefault="00EA7585" w:rsidP="00E10DCE">
      <w:pPr>
        <w:pStyle w:val="ListParagraph"/>
        <w:numPr>
          <w:ilvl w:val="0"/>
          <w:numId w:val="10"/>
        </w:num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ins w:id="598" w:author="Peddi Naga Divya" w:date="2021-08-21T22:17:00Z"/>
          <w:rFonts w:ascii="Courier New" w:eastAsia="Times New Roman" w:hAnsi="Courier New" w:cs="Courier New"/>
          <w:color w:val="000000"/>
          <w:sz w:val="24"/>
          <w:szCs w:val="24"/>
          <w:lang w:val="en-GB" w:eastAsia="en-GB"/>
        </w:rPr>
      </w:pPr>
      <w:ins w:id="599" w:author="Peddi Naga Divya" w:date="2021-08-21T22:17:00Z">
        <w:r>
          <w:rPr>
            <w:rFonts w:ascii="Courier New" w:eastAsia="Times New Roman" w:hAnsi="Courier New" w:cs="Courier New"/>
            <w:noProof/>
            <w:color w:val="000000"/>
            <w:sz w:val="24"/>
            <w:szCs w:val="24"/>
            <w:lang w:val="en-GB" w:eastAsia="en-GB"/>
          </w:rPr>
          <w:lastRenderedPageBreak/>
          <w:drawing>
            <wp:inline distT="0" distB="0" distL="0" distR="0" wp14:anchorId="2D6EF778" wp14:editId="2E237044">
              <wp:extent cx="5732145" cy="3427730"/>
              <wp:effectExtent l="0" t="0" r="0" b="1270"/>
              <wp:docPr id="12" name="Picture 12" descr="Graphical user interface, 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Picture 12" descr="Graphical user interface, text&#10;&#10;Description automatically generated"/>
                      <pic:cNvPicPr/>
                    </pic:nvPicPr>
                    <pic:blipFill>
                      <a:blip r:embed="rId1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2145" cy="34277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1CFB48C" w14:textId="6A05C58F" w:rsidR="00EA7585" w:rsidRPr="00E10DCE" w:rsidRDefault="003B088B">
      <w:pPr>
        <w:pStyle w:val="ListParagraph"/>
        <w:numPr>
          <w:ilvl w:val="0"/>
          <w:numId w:val="10"/>
        </w:num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ins w:id="600" w:author="Peddi Naga Divya" w:date="2021-08-21T22:15:00Z"/>
          <w:rFonts w:ascii="Courier New" w:eastAsia="Times New Roman" w:hAnsi="Courier New" w:cs="Courier New"/>
          <w:color w:val="000000"/>
          <w:sz w:val="24"/>
          <w:szCs w:val="24"/>
          <w:lang w:val="en-GB" w:eastAsia="en-GB"/>
          <w:rPrChange w:id="601" w:author="Peddi Naga Divya" w:date="2021-08-21T22:16:00Z">
            <w:rPr>
              <w:ins w:id="602" w:author="Peddi Naga Divya" w:date="2021-08-21T22:15:00Z"/>
              <w:lang w:val="en-GB" w:eastAsia="en-GB"/>
            </w:rPr>
          </w:rPrChange>
        </w:rPr>
      </w:pPr>
      <w:ins w:id="603" w:author="Peddi Naga Divya" w:date="2021-08-21T22:28:00Z">
        <w:r>
          <w:rPr>
            <w:rFonts w:ascii="Courier New" w:eastAsia="Times New Roman" w:hAnsi="Courier New" w:cs="Courier New"/>
            <w:noProof/>
            <w:color w:val="000000"/>
            <w:sz w:val="24"/>
            <w:szCs w:val="24"/>
            <w:lang w:val="en-GB" w:eastAsia="en-GB"/>
          </w:rPr>
          <w:drawing>
            <wp:inline distT="0" distB="0" distL="0" distR="0" wp14:anchorId="7A78EC91" wp14:editId="655E2B7C">
              <wp:extent cx="5732145" cy="3488055"/>
              <wp:effectExtent l="0" t="0" r="0" b="4445"/>
              <wp:docPr id="13" name="Picture 13" descr="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Picture 13" descr="Text&#10;&#10;Description automatically generated"/>
                      <pic:cNvPicPr/>
                    </pic:nvPicPr>
                    <pic:blipFill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2145" cy="34880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47C8BAF" w14:textId="38BD4914" w:rsidR="00E10DCE" w:rsidRDefault="00E10DCE" w:rsidP="00E10DCE">
      <w:pPr>
        <w:pStyle w:val="ListParagraph"/>
        <w:rPr>
          <w:ins w:id="604" w:author="Peddi Naga Divya" w:date="2021-08-21T22:28:00Z"/>
          <w:lang w:val="en-GB"/>
        </w:rPr>
      </w:pPr>
    </w:p>
    <w:p w14:paraId="50A95869" w14:textId="00970FB4" w:rsidR="007D02EA" w:rsidRDefault="007D02EA" w:rsidP="00E10DCE">
      <w:pPr>
        <w:pStyle w:val="ListParagraph"/>
        <w:rPr>
          <w:ins w:id="605" w:author="Peddi Naga Divya" w:date="2021-08-21T22:28:00Z"/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ins w:id="606" w:author="Peddi Naga Divya" w:date="2021-08-21T22:28:00Z">
        <w:r>
          <w:rPr>
            <w:rFonts w:ascii="Menlo" w:hAnsi="Menlo" w:cs="Menlo"/>
            <w:color w:val="000000"/>
            <w:sz w:val="22"/>
            <w:szCs w:val="22"/>
            <w:lang w:val="en-GB"/>
          </w:rPr>
          <w:t>sudo</w:t>
        </w:r>
        <w:proofErr w:type="spellEnd"/>
        <w:r>
          <w:rPr>
            <w:rFonts w:ascii="Menlo" w:hAnsi="Menlo" w:cs="Menlo"/>
            <w:color w:val="000000"/>
            <w:sz w:val="22"/>
            <w:szCs w:val="22"/>
            <w:lang w:val="en-GB"/>
          </w:rPr>
          <w:t xml:space="preserve"> </w:t>
        </w:r>
        <w:proofErr w:type="spellStart"/>
        <w:r>
          <w:rPr>
            <w:rFonts w:ascii="Menlo" w:hAnsi="Menlo" w:cs="Menlo"/>
            <w:color w:val="000000"/>
            <w:sz w:val="22"/>
            <w:szCs w:val="22"/>
            <w:lang w:val="en-GB"/>
          </w:rPr>
          <w:t>npm</w:t>
        </w:r>
        <w:proofErr w:type="spellEnd"/>
        <w:r>
          <w:rPr>
            <w:rFonts w:ascii="Menlo" w:hAnsi="Menlo" w:cs="Menlo"/>
            <w:color w:val="000000"/>
            <w:sz w:val="22"/>
            <w:szCs w:val="22"/>
            <w:lang w:val="en-GB"/>
          </w:rPr>
          <w:t xml:space="preserve"> install -g local-</w:t>
        </w:r>
        <w:proofErr w:type="gramStart"/>
        <w:r>
          <w:rPr>
            <w:rFonts w:ascii="Menlo" w:hAnsi="Menlo" w:cs="Menlo"/>
            <w:color w:val="000000"/>
            <w:sz w:val="22"/>
            <w:szCs w:val="22"/>
            <w:lang w:val="en-GB"/>
          </w:rPr>
          <w:t>web-server</w:t>
        </w:r>
        <w:proofErr w:type="gramEnd"/>
      </w:ins>
    </w:p>
    <w:p w14:paraId="3E420B1D" w14:textId="27460BD0" w:rsidR="007D02EA" w:rsidRDefault="00BD7726" w:rsidP="00E10DCE">
      <w:pPr>
        <w:pStyle w:val="ListParagraph"/>
        <w:rPr>
          <w:ins w:id="607" w:author="Peddi Naga Divya" w:date="2021-08-21T22:29:00Z"/>
          <w:lang w:val="en-GB"/>
        </w:rPr>
      </w:pPr>
      <w:ins w:id="608" w:author="Peddi Naga Divya" w:date="2021-08-21T22:29:00Z">
        <w:r>
          <w:rPr>
            <w:noProof/>
            <w:lang w:val="en-GB"/>
          </w:rPr>
          <w:lastRenderedPageBreak/>
          <w:drawing>
            <wp:inline distT="0" distB="0" distL="0" distR="0" wp14:anchorId="2B346B7D" wp14:editId="10F522D5">
              <wp:extent cx="5732145" cy="3205480"/>
              <wp:effectExtent l="0" t="0" r="0" b="0"/>
              <wp:docPr id="14" name="Picture 14" descr="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Picture 14" descr="Text&#10;&#10;Description automatically generated"/>
                      <pic:cNvPicPr/>
                    </pic:nvPicPr>
                    <pic:blipFill>
                      <a:blip r:embed="rId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2145" cy="32054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53FFA83" w14:textId="6C8586BD" w:rsidR="00BD7726" w:rsidRPr="00BD7726" w:rsidRDefault="00513B67">
      <w:pPr>
        <w:rPr>
          <w:lang w:val="en-GB"/>
        </w:rPr>
      </w:pPr>
      <w:proofErr w:type="spellStart"/>
      <w:ins w:id="609" w:author="Peddi Naga Divya" w:date="2021-08-21T23:58:00Z">
        <w:r>
          <w:rPr>
            <w:rFonts w:ascii="Menlo" w:hAnsi="Menlo" w:cs="Menlo"/>
            <w:color w:val="000000"/>
            <w:sz w:val="22"/>
            <w:szCs w:val="22"/>
            <w:lang w:val="en-GB"/>
          </w:rPr>
          <w:t>ws</w:t>
        </w:r>
        <w:proofErr w:type="spellEnd"/>
        <w:r>
          <w:rPr>
            <w:rFonts w:ascii="Menlo" w:hAnsi="Menlo" w:cs="Menlo"/>
            <w:color w:val="000000"/>
            <w:sz w:val="22"/>
            <w:szCs w:val="22"/>
            <w:lang w:val="en-GB"/>
          </w:rPr>
          <w:t xml:space="preserve"> --port 2021 --</w:t>
        </w:r>
        <w:proofErr w:type="spellStart"/>
        <w:proofErr w:type="gramStart"/>
        <w:r>
          <w:rPr>
            <w:rFonts w:ascii="Menlo" w:hAnsi="Menlo" w:cs="Menlo"/>
            <w:color w:val="000000"/>
            <w:sz w:val="22"/>
            <w:szCs w:val="22"/>
            <w:lang w:val="en-GB"/>
          </w:rPr>
          <w:t>index.root</w:t>
        </w:r>
        <w:proofErr w:type="spellEnd"/>
        <w:proofErr w:type="gramEnd"/>
        <w:r>
          <w:rPr>
            <w:rFonts w:ascii="Menlo" w:hAnsi="Menlo" w:cs="Menlo"/>
            <w:color w:val="000000"/>
            <w:sz w:val="22"/>
            <w:szCs w:val="22"/>
            <w:lang w:val="en-GB"/>
          </w:rPr>
          <w:t xml:space="preserve"> . --</w:t>
        </w:r>
        <w:proofErr w:type="spellStart"/>
        <w:r>
          <w:rPr>
            <w:rFonts w:ascii="Menlo" w:hAnsi="Menlo" w:cs="Menlo"/>
            <w:color w:val="000000"/>
            <w:sz w:val="22"/>
            <w:szCs w:val="22"/>
            <w:lang w:val="en-GB"/>
          </w:rPr>
          <w:t>spa.asset</w:t>
        </w:r>
        <w:proofErr w:type="spellEnd"/>
        <w:r>
          <w:rPr>
            <w:rFonts w:ascii="Menlo" w:hAnsi="Menlo" w:cs="Menlo"/>
            <w:color w:val="000000"/>
            <w:sz w:val="22"/>
            <w:szCs w:val="22"/>
            <w:lang w:val="en-GB"/>
          </w:rPr>
          <w:t>-test-fs --hostname localhost --open --spa Week8/ajaxJson.html</w:t>
        </w:r>
      </w:ins>
    </w:p>
    <w:sectPr w:rsidR="00BD7726" w:rsidRPr="00BD7726">
      <w:footerReference w:type="default" r:id="rId20"/>
      <w:pgSz w:w="11907" w:h="16839" w:code="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131335" w14:textId="77777777" w:rsidR="009001E5" w:rsidRDefault="009001E5">
      <w:r>
        <w:separator/>
      </w:r>
    </w:p>
    <w:p w14:paraId="0BD4A9B4" w14:textId="77777777" w:rsidR="009001E5" w:rsidRDefault="009001E5"/>
  </w:endnote>
  <w:endnote w:type="continuationSeparator" w:id="0">
    <w:p w14:paraId="4069C5F7" w14:textId="77777777" w:rsidR="009001E5" w:rsidRDefault="009001E5">
      <w:r>
        <w:continuationSeparator/>
      </w:r>
    </w:p>
    <w:p w14:paraId="34DC5F6F" w14:textId="77777777" w:rsidR="009001E5" w:rsidRDefault="009001E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altName w:val="﷽﷽﷽﷽﷽﷽疀Ȼ怀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A2B48B" w14:textId="77777777" w:rsidR="00807843" w:rsidRDefault="000F312B">
        <w:pPr>
          <w:pStyle w:val="Footer"/>
        </w:pPr>
        <w:r>
          <w:rPr>
            <w:lang w:val="en-GB" w:bidi="en-GB"/>
          </w:rPr>
          <w:fldChar w:fldCharType="begin"/>
        </w:r>
        <w:r>
          <w:rPr>
            <w:lang w:val="en-GB" w:bidi="en-GB"/>
          </w:rPr>
          <w:instrText xml:space="preserve"> PAGE   \* MERGEFORMAT </w:instrText>
        </w:r>
        <w:r>
          <w:rPr>
            <w:lang w:val="en-GB" w:bidi="en-GB"/>
          </w:rPr>
          <w:fldChar w:fldCharType="separate"/>
        </w:r>
        <w:r>
          <w:rPr>
            <w:noProof/>
            <w:lang w:val="en-GB" w:bidi="en-GB"/>
          </w:rPr>
          <w:t>0</w:t>
        </w:r>
        <w:r>
          <w:rPr>
            <w:noProof/>
            <w:lang w:val="en-GB" w:bidi="en-GB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E1B2A9" w14:textId="77777777" w:rsidR="009001E5" w:rsidRDefault="009001E5">
      <w:r>
        <w:separator/>
      </w:r>
    </w:p>
    <w:p w14:paraId="7C8FEF49" w14:textId="77777777" w:rsidR="009001E5" w:rsidRDefault="009001E5"/>
  </w:footnote>
  <w:footnote w:type="continuationSeparator" w:id="0">
    <w:p w14:paraId="602D1655" w14:textId="77777777" w:rsidR="009001E5" w:rsidRDefault="009001E5">
      <w:r>
        <w:continuationSeparator/>
      </w:r>
    </w:p>
    <w:p w14:paraId="3CBE9D09" w14:textId="77777777" w:rsidR="009001E5" w:rsidRDefault="009001E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5792CBE"/>
    <w:multiLevelType w:val="hybridMultilevel"/>
    <w:tmpl w:val="24CE7F2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069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C872EA"/>
    <w:multiLevelType w:val="hybridMultilevel"/>
    <w:tmpl w:val="A01CF82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D94D3E"/>
    <w:multiLevelType w:val="hybridMultilevel"/>
    <w:tmpl w:val="96DE7022"/>
    <w:lvl w:ilvl="0" w:tplc="C4A4624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B813E5"/>
    <w:multiLevelType w:val="hybridMultilevel"/>
    <w:tmpl w:val="F40E7F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906CDF"/>
    <w:multiLevelType w:val="hybridMultilevel"/>
    <w:tmpl w:val="9E244A1C"/>
    <w:lvl w:ilvl="0" w:tplc="A78AD9E8">
      <w:start w:val="1"/>
      <w:numFmt w:val="bullet"/>
      <w:pStyle w:val="List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2F5EF0"/>
    <w:multiLevelType w:val="hybridMultilevel"/>
    <w:tmpl w:val="F26E149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E233B3"/>
    <w:multiLevelType w:val="hybridMultilevel"/>
    <w:tmpl w:val="FA7AC05A"/>
    <w:lvl w:ilvl="0" w:tplc="DF38F69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AB4355"/>
    <w:multiLevelType w:val="hybridMultilevel"/>
    <w:tmpl w:val="0B203272"/>
    <w:lvl w:ilvl="0" w:tplc="CE0E85FE">
      <w:start w:val="1"/>
      <w:numFmt w:val="decimal"/>
      <w:pStyle w:val="ListNumber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9"/>
  </w:num>
  <w:num w:numId="5">
    <w:abstractNumId w:val="5"/>
  </w:num>
  <w:num w:numId="6">
    <w:abstractNumId w:val="8"/>
  </w:num>
  <w:num w:numId="7">
    <w:abstractNumId w:val="4"/>
  </w:num>
  <w:num w:numId="8">
    <w:abstractNumId w:val="2"/>
  </w:num>
  <w:num w:numId="9">
    <w:abstractNumId w:val="3"/>
  </w:num>
  <w:num w:numId="10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Peddi Naga Divya">
    <w15:presenceInfo w15:providerId="AD" w15:userId="S::naga.peddi19@my.northampton.ac.uk::9e634654-9161-40cd-8e73-d20fb9b09b0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attachedTemplate r:id="rId1"/>
  <w:trackRevisions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BC3"/>
    <w:rsid w:val="00000D4B"/>
    <w:rsid w:val="00035BC3"/>
    <w:rsid w:val="00056870"/>
    <w:rsid w:val="000639E7"/>
    <w:rsid w:val="000F312B"/>
    <w:rsid w:val="000F3145"/>
    <w:rsid w:val="00130C35"/>
    <w:rsid w:val="00151CB4"/>
    <w:rsid w:val="00163F37"/>
    <w:rsid w:val="00167E93"/>
    <w:rsid w:val="001763CE"/>
    <w:rsid w:val="00193535"/>
    <w:rsid w:val="001B28FF"/>
    <w:rsid w:val="001B551D"/>
    <w:rsid w:val="001E4F97"/>
    <w:rsid w:val="00203D72"/>
    <w:rsid w:val="00225E90"/>
    <w:rsid w:val="002311F1"/>
    <w:rsid w:val="002345A1"/>
    <w:rsid w:val="00235503"/>
    <w:rsid w:val="002363A7"/>
    <w:rsid w:val="002559FB"/>
    <w:rsid w:val="00272BEA"/>
    <w:rsid w:val="002773E0"/>
    <w:rsid w:val="00286F23"/>
    <w:rsid w:val="002915B8"/>
    <w:rsid w:val="002A5280"/>
    <w:rsid w:val="002B642B"/>
    <w:rsid w:val="00307C7C"/>
    <w:rsid w:val="00323AB3"/>
    <w:rsid w:val="00356305"/>
    <w:rsid w:val="00364BC5"/>
    <w:rsid w:val="00382754"/>
    <w:rsid w:val="003A1D15"/>
    <w:rsid w:val="003B088B"/>
    <w:rsid w:val="003B1D3F"/>
    <w:rsid w:val="003C5775"/>
    <w:rsid w:val="003D60A7"/>
    <w:rsid w:val="004237E2"/>
    <w:rsid w:val="00475B85"/>
    <w:rsid w:val="0049333B"/>
    <w:rsid w:val="004B1F57"/>
    <w:rsid w:val="004C5F85"/>
    <w:rsid w:val="004D22AD"/>
    <w:rsid w:val="004D27EE"/>
    <w:rsid w:val="004D415B"/>
    <w:rsid w:val="00513B67"/>
    <w:rsid w:val="00546D3B"/>
    <w:rsid w:val="00562F06"/>
    <w:rsid w:val="00581CD4"/>
    <w:rsid w:val="005B6748"/>
    <w:rsid w:val="005B6EAC"/>
    <w:rsid w:val="005D0326"/>
    <w:rsid w:val="005D32FF"/>
    <w:rsid w:val="005F2C30"/>
    <w:rsid w:val="00606E9D"/>
    <w:rsid w:val="006526EF"/>
    <w:rsid w:val="006541DB"/>
    <w:rsid w:val="00674E68"/>
    <w:rsid w:val="0068228F"/>
    <w:rsid w:val="006A0986"/>
    <w:rsid w:val="00702351"/>
    <w:rsid w:val="00704909"/>
    <w:rsid w:val="0073210B"/>
    <w:rsid w:val="007504D4"/>
    <w:rsid w:val="00760C0D"/>
    <w:rsid w:val="00782ACD"/>
    <w:rsid w:val="00785CDD"/>
    <w:rsid w:val="007920B5"/>
    <w:rsid w:val="007C6282"/>
    <w:rsid w:val="007D02EA"/>
    <w:rsid w:val="007D0EBF"/>
    <w:rsid w:val="007D198A"/>
    <w:rsid w:val="00807843"/>
    <w:rsid w:val="00823B15"/>
    <w:rsid w:val="00824DB8"/>
    <w:rsid w:val="00840DF7"/>
    <w:rsid w:val="008740B7"/>
    <w:rsid w:val="008C3095"/>
    <w:rsid w:val="008E68CB"/>
    <w:rsid w:val="009001E5"/>
    <w:rsid w:val="00943857"/>
    <w:rsid w:val="00990C73"/>
    <w:rsid w:val="0099797F"/>
    <w:rsid w:val="009C06B5"/>
    <w:rsid w:val="009E104C"/>
    <w:rsid w:val="00A45D0A"/>
    <w:rsid w:val="00A53BE4"/>
    <w:rsid w:val="00A64157"/>
    <w:rsid w:val="00A67025"/>
    <w:rsid w:val="00A844C4"/>
    <w:rsid w:val="00AA3CF3"/>
    <w:rsid w:val="00AA5818"/>
    <w:rsid w:val="00AB3483"/>
    <w:rsid w:val="00AD1B9C"/>
    <w:rsid w:val="00B06AAD"/>
    <w:rsid w:val="00B306F6"/>
    <w:rsid w:val="00B309E3"/>
    <w:rsid w:val="00B35A65"/>
    <w:rsid w:val="00B36983"/>
    <w:rsid w:val="00B55821"/>
    <w:rsid w:val="00B72206"/>
    <w:rsid w:val="00B82EEC"/>
    <w:rsid w:val="00B8468C"/>
    <w:rsid w:val="00B8524A"/>
    <w:rsid w:val="00BC4D03"/>
    <w:rsid w:val="00BD7726"/>
    <w:rsid w:val="00BE1449"/>
    <w:rsid w:val="00BE7B83"/>
    <w:rsid w:val="00BF3108"/>
    <w:rsid w:val="00C10C5F"/>
    <w:rsid w:val="00C629F8"/>
    <w:rsid w:val="00D00DC3"/>
    <w:rsid w:val="00D04EA9"/>
    <w:rsid w:val="00D1230E"/>
    <w:rsid w:val="00D23D7A"/>
    <w:rsid w:val="00D41822"/>
    <w:rsid w:val="00D42F58"/>
    <w:rsid w:val="00D5670C"/>
    <w:rsid w:val="00D71911"/>
    <w:rsid w:val="00DD4532"/>
    <w:rsid w:val="00DF41CB"/>
    <w:rsid w:val="00E01725"/>
    <w:rsid w:val="00E06FDC"/>
    <w:rsid w:val="00E10DCE"/>
    <w:rsid w:val="00E342FE"/>
    <w:rsid w:val="00E35D8E"/>
    <w:rsid w:val="00E535EE"/>
    <w:rsid w:val="00E60C4D"/>
    <w:rsid w:val="00E9035D"/>
    <w:rsid w:val="00EA7585"/>
    <w:rsid w:val="00EB390F"/>
    <w:rsid w:val="00EB5BF6"/>
    <w:rsid w:val="00ED5A3C"/>
    <w:rsid w:val="00ED7BAB"/>
    <w:rsid w:val="00F071D5"/>
    <w:rsid w:val="00F3115B"/>
    <w:rsid w:val="00F42938"/>
    <w:rsid w:val="00F4781C"/>
    <w:rsid w:val="00F51806"/>
    <w:rsid w:val="00F54290"/>
    <w:rsid w:val="00F72E8C"/>
    <w:rsid w:val="00FA036C"/>
    <w:rsid w:val="00FA20B5"/>
    <w:rsid w:val="00FA6BD1"/>
    <w:rsid w:val="00FB1033"/>
    <w:rsid w:val="00FD0CD7"/>
    <w:rsid w:val="00FE264D"/>
    <w:rsid w:val="00FE6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61798554"/>
  <w15:chartTrackingRefBased/>
  <w15:docId w15:val="{B70AF4DD-909B-CB4D-A6FF-C33B9A8A0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3"/>
      </w:numPr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ListNumber">
    <w:name w:val="List Number"/>
    <w:basedOn w:val="Normal"/>
    <w:uiPriority w:val="9"/>
    <w:qFormat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Hyperlink">
    <w:name w:val="Hyperlink"/>
    <w:basedOn w:val="DefaultParagraphFont"/>
    <w:uiPriority w:val="99"/>
    <w:unhideWhenUsed/>
    <w:rPr>
      <w:color w:val="731C3F" w:themeColor="hyperlink"/>
      <w:u w:val="single"/>
    </w:rPr>
  </w:style>
  <w:style w:type="paragraph" w:styleId="ListParagraph">
    <w:name w:val="List Paragraph"/>
    <w:basedOn w:val="Normal"/>
    <w:uiPriority w:val="34"/>
    <w:unhideWhenUsed/>
    <w:qFormat/>
    <w:rsid w:val="00364BC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64B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64BC5"/>
    <w:rPr>
      <w:rFonts w:ascii="Courier New" w:eastAsia="Times New Roman" w:hAnsi="Courier New" w:cs="Courier New"/>
      <w:color w:val="auto"/>
      <w:sz w:val="20"/>
      <w:szCs w:val="20"/>
      <w:lang w:val="en-GB" w:eastAsia="en-GB"/>
    </w:rPr>
  </w:style>
  <w:style w:type="character" w:styleId="HTMLCode">
    <w:name w:val="HTML Code"/>
    <w:basedOn w:val="DefaultParagraphFont"/>
    <w:uiPriority w:val="99"/>
    <w:semiHidden/>
    <w:unhideWhenUsed/>
    <w:rsid w:val="00364BC5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364BC5"/>
  </w:style>
  <w:style w:type="character" w:styleId="UnresolvedMention">
    <w:name w:val="Unresolved Mention"/>
    <w:basedOn w:val="DefaultParagraphFont"/>
    <w:uiPriority w:val="99"/>
    <w:semiHidden/>
    <w:unhideWhenUsed/>
    <w:rsid w:val="005D32F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535EE"/>
    <w:rPr>
      <w:color w:val="214C5E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94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microsoft.com/office/2011/relationships/people" Target="peop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divyan/Library/Containers/com.microsoft.Word/Data/Library/Application%20Support/Microsoft/Office/16.0/DTS/en-GB%7b502C4097-E599-4B43-B973-EB2BF42888C7%7d/%7b4B5C5B4C-629A-2145-9175-804E6C130C4D%7dtf10002086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{4B5C5B4C-629A-2145-9175-804E6C130C4D}tf10002086.dotx</Template>
  <TotalTime>73</TotalTime>
  <Pages>19</Pages>
  <Words>1387</Words>
  <Characters>7911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Peddi Naga Divya</cp:lastModifiedBy>
  <cp:revision>121</cp:revision>
  <dcterms:created xsi:type="dcterms:W3CDTF">2021-08-12T13:12:00Z</dcterms:created>
  <dcterms:modified xsi:type="dcterms:W3CDTF">2021-08-21T22:58:00Z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TF10002051</vt:lpwstr>
  </property>
</Properties>
</file>